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9D3DF" w14:textId="77777777" w:rsidR="00065FC4" w:rsidRDefault="00000000">
      <w:pPr>
        <w:pStyle w:val="Heading1"/>
        <w:rPr>
          <w:rFonts w:eastAsia="Times New Roman"/>
        </w:rPr>
      </w:pPr>
      <w:r>
        <w:rPr>
          <w:rFonts w:eastAsia="Times New Roman"/>
        </w:rPr>
        <w:t>End User Guide - Partner Admin &amp; Policy Manager</w:t>
      </w:r>
    </w:p>
    <w:p w14:paraId="20B1EC74" w14:textId="77777777" w:rsidR="00065FC4" w:rsidRDefault="00000000">
      <w:pPr>
        <w:pStyle w:val="Heading2"/>
        <w:rPr>
          <w:rFonts w:eastAsia="Times New Roman"/>
        </w:rPr>
      </w:pPr>
      <w:r>
        <w:rPr>
          <w:rFonts w:eastAsia="Times New Roman"/>
        </w:rPr>
        <w:t>What all activities does a 'Partner Admin' perform?</w:t>
      </w:r>
    </w:p>
    <w:p w14:paraId="2C332BCD" w14:textId="77777777" w:rsidR="0018270E" w:rsidRDefault="00000000">
      <w:pPr>
        <w:pStyle w:val="NormalWeb"/>
        <w:rPr>
          <w:ins w:id="1" w:author="Keshav Singh" w:date="2025-02-26T09:59:00Z" w16du:dateUtc="2025-02-26T04:29:00Z"/>
        </w:rPr>
      </w:pPr>
      <w:r>
        <w:t xml:space="preserve">Partner Admin </w:t>
      </w:r>
      <w:r w:rsidRPr="0012489E">
        <w:rPr>
          <w:highlight w:val="yellow"/>
        </w:rPr>
        <w:t>supervises</w:t>
      </w:r>
      <w:r>
        <w:t xml:space="preserve"> </w:t>
      </w:r>
      <w:r w:rsidR="0012489E">
        <w:t xml:space="preserve">the </w:t>
      </w:r>
      <w:r>
        <w:t>overall partner and policy management functionalities in PMS. The admin is responsible for</w:t>
      </w:r>
      <w:ins w:id="2" w:author="Keshav Singh" w:date="2025-02-26T09:59:00Z" w16du:dateUtc="2025-02-26T04:29:00Z">
        <w:r w:rsidR="0018270E">
          <w:t>:</w:t>
        </w:r>
      </w:ins>
    </w:p>
    <w:p w14:paraId="1D157315" w14:textId="77777777" w:rsidR="0018270E" w:rsidRDefault="00000000" w:rsidP="0018270E">
      <w:pPr>
        <w:pStyle w:val="NormalWeb"/>
        <w:numPr>
          <w:ilvl w:val="0"/>
          <w:numId w:val="27"/>
        </w:numPr>
        <w:rPr>
          <w:ins w:id="3" w:author="Keshav Singh" w:date="2025-02-26T09:59:00Z" w16du:dateUtc="2025-02-26T04:29:00Z"/>
        </w:rPr>
      </w:pPr>
      <w:del w:id="4" w:author="Keshav Singh" w:date="2025-02-26T09:59:00Z" w16du:dateUtc="2025-02-26T04:29:00Z">
        <w:r w:rsidDel="0018270E">
          <w:delText xml:space="preserve"> u</w:delText>
        </w:r>
      </w:del>
      <w:ins w:id="5" w:author="Keshav Singh" w:date="2025-02-26T09:59:00Z" w16du:dateUtc="2025-02-26T04:29:00Z">
        <w:r w:rsidR="0018270E">
          <w:t>U</w:t>
        </w:r>
      </w:ins>
      <w:r>
        <w:t>pload</w:t>
      </w:r>
      <w:del w:id="6" w:author="Keshav Singh" w:date="2025-02-28T16:59:00Z" w16du:dateUtc="2025-02-28T11:29:00Z">
        <w:r w:rsidDel="002508CF">
          <w:delText>ing</w:delText>
        </w:r>
      </w:del>
      <w:r>
        <w:t xml:space="preserve"> Root </w:t>
      </w:r>
      <w:ins w:id="7" w:author="Keshav Singh" w:date="2025-02-26T09:59:00Z" w16du:dateUtc="2025-02-26T04:29:00Z">
        <w:r w:rsidR="0018270E">
          <w:t>Certificate</w:t>
        </w:r>
      </w:ins>
    </w:p>
    <w:p w14:paraId="5D546872" w14:textId="77777777" w:rsidR="005260E2" w:rsidRDefault="0018270E" w:rsidP="005260E2">
      <w:pPr>
        <w:pStyle w:val="NormalWeb"/>
        <w:numPr>
          <w:ilvl w:val="0"/>
          <w:numId w:val="27"/>
        </w:numPr>
        <w:rPr>
          <w:ins w:id="8" w:author="Keshav Singh" w:date="2025-02-26T10:00:00Z" w16du:dateUtc="2025-02-26T04:30:00Z"/>
        </w:rPr>
      </w:pPr>
      <w:ins w:id="9" w:author="Keshav Singh" w:date="2025-02-26T09:59:00Z" w16du:dateUtc="2025-02-26T04:29:00Z">
        <w:r>
          <w:t>I</w:t>
        </w:r>
      </w:ins>
      <w:del w:id="10" w:author="Keshav Singh" w:date="2025-02-26T09:59:00Z" w16du:dateUtc="2025-02-26T04:29:00Z">
        <w:r w:rsidDel="0018270E">
          <w:delText>and I</w:delText>
        </w:r>
      </w:del>
      <w:r>
        <w:t>ntermediate CA Certificates</w:t>
      </w:r>
    </w:p>
    <w:p w14:paraId="76F57DB6" w14:textId="4C2155F0" w:rsidR="005260E2" w:rsidRDefault="00000000" w:rsidP="005260E2">
      <w:pPr>
        <w:pStyle w:val="NormalWeb"/>
        <w:numPr>
          <w:ilvl w:val="0"/>
          <w:numId w:val="27"/>
        </w:numPr>
        <w:rPr>
          <w:ins w:id="11" w:author="Keshav Singh" w:date="2025-02-26T10:01:00Z" w16du:dateUtc="2025-02-26T04:31:00Z"/>
        </w:rPr>
      </w:pPr>
      <w:del w:id="12" w:author="Keshav Singh" w:date="2025-02-26T10:00:00Z" w16du:dateUtc="2025-02-26T04:30:00Z">
        <w:r w:rsidDel="005260E2">
          <w:delText>, m</w:delText>
        </w:r>
      </w:del>
      <w:ins w:id="13" w:author="Keshav Singh" w:date="2025-02-26T10:00:00Z" w16du:dateUtc="2025-02-26T04:30:00Z">
        <w:r w:rsidR="005260E2">
          <w:t>M</w:t>
        </w:r>
      </w:ins>
      <w:r>
        <w:t xml:space="preserve">anage </w:t>
      </w:r>
      <w:ins w:id="14" w:author="Keshav Singh" w:date="2025-02-26T11:54:00Z" w16du:dateUtc="2025-02-26T06:24:00Z">
        <w:r w:rsidR="00F159C5">
          <w:t>P</w:t>
        </w:r>
      </w:ins>
      <w:del w:id="15" w:author="Keshav Singh" w:date="2025-02-26T11:54:00Z" w16du:dateUtc="2025-02-26T06:24:00Z">
        <w:r w:rsidDel="00F159C5">
          <w:delText>p</w:delText>
        </w:r>
      </w:del>
      <w:r>
        <w:t xml:space="preserve">artners and </w:t>
      </w:r>
      <w:ins w:id="16" w:author="Keshav Singh" w:date="2025-02-26T11:54:00Z" w16du:dateUtc="2025-02-26T06:24:00Z">
        <w:r w:rsidR="00F159C5">
          <w:t>P</w:t>
        </w:r>
      </w:ins>
      <w:del w:id="17" w:author="Keshav Singh" w:date="2025-02-26T11:54:00Z" w16du:dateUtc="2025-02-26T06:24:00Z">
        <w:r w:rsidDel="00F159C5">
          <w:delText>p</w:delText>
        </w:r>
      </w:del>
      <w:r>
        <w:t>olicies</w:t>
      </w:r>
      <w:del w:id="18" w:author="Keshav Singh" w:date="2025-02-28T17:00:00Z" w16du:dateUtc="2025-02-28T11:30:00Z">
        <w:r w:rsidDel="00916607">
          <w:delText xml:space="preserve">, </w:delText>
        </w:r>
      </w:del>
    </w:p>
    <w:p w14:paraId="64C8DAD5" w14:textId="56632DB0" w:rsidR="00065FC4" w:rsidRDefault="00000000">
      <w:pPr>
        <w:pStyle w:val="NormalWeb"/>
        <w:numPr>
          <w:ilvl w:val="0"/>
          <w:numId w:val="27"/>
        </w:numPr>
        <w:pPrChange w:id="19" w:author="Keshav Singh" w:date="2025-02-26T10:00:00Z" w16du:dateUtc="2025-02-26T04:30:00Z">
          <w:pPr>
            <w:pStyle w:val="NormalWeb"/>
          </w:pPr>
        </w:pPrChange>
      </w:pPr>
      <w:del w:id="20" w:author="Keshav Singh" w:date="2025-02-26T10:01:00Z" w16du:dateUtc="2025-02-26T04:31:00Z">
        <w:r w:rsidDel="005260E2">
          <w:delText>A</w:delText>
        </w:r>
      </w:del>
      <w:ins w:id="21" w:author="Keshav Singh" w:date="2025-02-26T10:01:00Z" w16du:dateUtc="2025-02-26T04:31:00Z">
        <w:r w:rsidR="005260E2">
          <w:t>A</w:t>
        </w:r>
      </w:ins>
      <w:r>
        <w:t>pprove</w:t>
      </w:r>
      <w:ins w:id="22" w:author="Keshav Singh" w:date="2025-02-26T10:01:00Z" w16du:dateUtc="2025-02-26T04:31:00Z">
        <w:r w:rsidR="005260E2">
          <w:t xml:space="preserve"> </w:t>
        </w:r>
      </w:ins>
      <w:r>
        <w:t xml:space="preserve">/ Reject new entries created by different partners </w:t>
      </w:r>
      <w:ins w:id="23" w:author="Keshav Singh" w:date="2025-02-26T11:54:00Z" w16du:dateUtc="2025-02-26T06:24:00Z">
        <w:r w:rsidR="00CE1AAE">
          <w:t>or</w:t>
        </w:r>
      </w:ins>
      <w:del w:id="24" w:author="Keshav Singh" w:date="2025-02-26T11:54:00Z" w16du:dateUtc="2025-02-26T06:24:00Z">
        <w:r w:rsidDel="00CE1AAE">
          <w:delText>and</w:delText>
        </w:r>
      </w:del>
      <w:r>
        <w:t xml:space="preserve"> deactivate partner related records</w:t>
      </w:r>
      <w:del w:id="25" w:author="Keshav Singh" w:date="2025-02-26T11:54:00Z" w16du:dateUtc="2025-02-26T06:24:00Z">
        <w:r w:rsidDel="00CE1AAE">
          <w:delText xml:space="preserve"> wherever applicable</w:delText>
        </w:r>
        <w:r w:rsidR="0082494B" w:rsidDel="00CE1AAE">
          <w:delText>.</w:delText>
        </w:r>
      </w:del>
    </w:p>
    <w:p w14:paraId="3613EB0F" w14:textId="77777777" w:rsidR="00D12BD4" w:rsidRDefault="00D12BD4">
      <w:pPr>
        <w:pStyle w:val="NormalWeb"/>
        <w:rPr>
          <w:ins w:id="26" w:author="Keshav Singh" w:date="2025-02-26T10:02:00Z" w16du:dateUtc="2025-02-26T04:32:00Z"/>
        </w:rPr>
      </w:pPr>
      <w:ins w:id="27" w:author="Keshav Singh" w:date="2025-02-26T10:02:00Z" w16du:dateUtc="2025-02-26T04:32:00Z">
        <w:r>
          <w:t>Note:</w:t>
        </w:r>
      </w:ins>
    </w:p>
    <w:p w14:paraId="5D852AFE" w14:textId="77777777" w:rsidR="00D12BD4" w:rsidRDefault="00000000">
      <w:pPr>
        <w:pStyle w:val="NormalWeb"/>
        <w:rPr>
          <w:ins w:id="28" w:author="Keshav Singh" w:date="2025-02-26T10:05:00Z" w16du:dateUtc="2025-02-26T04:35:00Z"/>
        </w:rPr>
      </w:pPr>
      <w:r>
        <w:t xml:space="preserve">Partner Admin can also </w:t>
      </w:r>
      <w:ins w:id="29" w:author="Keshav Singh" w:date="2025-02-26T10:02:00Z" w16du:dateUtc="2025-02-26T04:32:00Z">
        <w:r w:rsidR="00D12BD4">
          <w:t>assume the r</w:t>
        </w:r>
      </w:ins>
      <w:ins w:id="30" w:author="Keshav Singh" w:date="2025-02-26T10:03:00Z" w16du:dateUtc="2025-02-26T04:33:00Z">
        <w:r w:rsidR="00D12BD4">
          <w:t xml:space="preserve">ole of </w:t>
        </w:r>
      </w:ins>
      <w:ins w:id="31" w:author="Keshav Singh" w:date="2025-02-26T10:05:00Z" w16du:dateUtc="2025-02-26T04:35:00Z">
        <w:r w:rsidR="00D12BD4">
          <w:t xml:space="preserve">Policy Manager to </w:t>
        </w:r>
      </w:ins>
    </w:p>
    <w:p w14:paraId="087FFC2B" w14:textId="4D51F10B" w:rsidR="00065FC4" w:rsidRDefault="00000000">
      <w:pPr>
        <w:pStyle w:val="NormalWeb"/>
        <w:numPr>
          <w:ilvl w:val="0"/>
          <w:numId w:val="28"/>
        </w:numPr>
        <w:pPrChange w:id="32" w:author="Keshav Singh" w:date="2025-02-26T10:05:00Z" w16du:dateUtc="2025-02-26T04:35:00Z">
          <w:pPr>
            <w:pStyle w:val="NormalWeb"/>
          </w:pPr>
        </w:pPrChange>
      </w:pPr>
      <w:del w:id="33" w:author="Keshav Singh" w:date="2025-02-26T10:05:00Z" w16du:dateUtc="2025-02-26T04:35:00Z">
        <w:r w:rsidDel="00D12BD4">
          <w:delText>c</w:delText>
        </w:r>
      </w:del>
      <w:ins w:id="34" w:author="Keshav Singh" w:date="2025-02-26T10:05:00Z" w16du:dateUtc="2025-02-26T04:35:00Z">
        <w:r w:rsidR="00D12BD4">
          <w:t>C</w:t>
        </w:r>
      </w:ins>
      <w:r>
        <w:t>reate and manage policy groups and policies</w:t>
      </w:r>
      <w:del w:id="35" w:author="Keshav Singh" w:date="2025-02-26T10:05:00Z" w16du:dateUtc="2025-02-26T04:35:00Z">
        <w:r w:rsidDel="00D12BD4">
          <w:delText>, similar to the role of</w:delText>
        </w:r>
      </w:del>
      <w:r>
        <w:t xml:space="preserve"> </w:t>
      </w:r>
      <w:del w:id="36" w:author="Keshav Singh" w:date="2025-02-26T10:05:00Z" w16du:dateUtc="2025-02-26T04:35:00Z">
        <w:r w:rsidDel="00D12BD4">
          <w:delText>Policy Manager.</w:delText>
        </w:r>
      </w:del>
    </w:p>
    <w:p w14:paraId="30F9A87B" w14:textId="32C251EB" w:rsidR="00065FC4" w:rsidRPr="00CC0DEB" w:rsidRDefault="00000000">
      <w:pPr>
        <w:pStyle w:val="Heading2"/>
      </w:pPr>
      <w:commentRangeStart w:id="37"/>
      <w:r w:rsidRPr="00CC0DEB">
        <w:t>What all activities does a 'Policy Manager' perform?</w:t>
      </w:r>
      <w:commentRangeEnd w:id="37"/>
      <w:r w:rsidR="00212074">
        <w:rPr>
          <w:rStyle w:val="CommentReference"/>
          <w:b w:val="0"/>
          <w:bCs w:val="0"/>
        </w:rPr>
        <w:commentReference w:id="37"/>
      </w:r>
      <w:ins w:id="38" w:author="Keshav Singh" w:date="2025-02-26T09:58:00Z" w16du:dateUtc="2025-02-26T04:28:00Z">
        <w:r w:rsidR="0018270E">
          <w:tab/>
        </w:r>
      </w:ins>
    </w:p>
    <w:p w14:paraId="5674ECDF" w14:textId="172F7B2D" w:rsidR="00960573" w:rsidRDefault="00000000">
      <w:pPr>
        <w:pStyle w:val="NormalWeb"/>
        <w:rPr>
          <w:ins w:id="39" w:author="Keshav Singh" w:date="2025-02-25T18:54:00Z" w16du:dateUtc="2025-02-25T13:24:00Z"/>
        </w:rPr>
      </w:pPr>
      <w:r>
        <w:t xml:space="preserve">As a partner admin </w:t>
      </w:r>
      <w:r w:rsidRPr="00056029">
        <w:rPr>
          <w:highlight w:val="yellow"/>
          <w:rPrChange w:id="40" w:author="Keshav Singh" w:date="2025-02-27T17:23:00Z" w16du:dateUtc="2025-02-27T11:53:00Z">
            <w:rPr/>
          </w:rPrChange>
        </w:rPr>
        <w:t>cum</w:t>
      </w:r>
      <w:r>
        <w:t xml:space="preserve"> policy manager</w:t>
      </w:r>
      <w:ins w:id="41" w:author="Keshav Singh" w:date="2025-02-25T18:53:00Z" w16du:dateUtc="2025-02-25T13:23:00Z">
        <w:r w:rsidR="00960573">
          <w:t xml:space="preserve"> a P</w:t>
        </w:r>
      </w:ins>
      <w:ins w:id="42" w:author="Keshav Singh" w:date="2025-02-26T10:09:00Z" w16du:dateUtc="2025-02-26T04:39:00Z">
        <w:r w:rsidR="00EB3757">
          <w:t>olicy</w:t>
        </w:r>
      </w:ins>
      <w:ins w:id="43" w:author="Keshav Singh" w:date="2025-02-25T18:53:00Z" w16du:dateUtc="2025-02-25T13:23:00Z">
        <w:r w:rsidR="00960573">
          <w:t xml:space="preserve"> Manager p</w:t>
        </w:r>
      </w:ins>
      <w:ins w:id="44" w:author="Keshav Singh" w:date="2025-02-25T18:54:00Z" w16du:dateUtc="2025-02-25T13:24:00Z">
        <w:r w:rsidR="00960573">
          <w:t>erforms following roles:</w:t>
        </w:r>
      </w:ins>
    </w:p>
    <w:p w14:paraId="36A57D14" w14:textId="3481C5BF" w:rsidR="00065FC4" w:rsidDel="00203434" w:rsidRDefault="00000000" w:rsidP="009B72B7">
      <w:pPr>
        <w:pStyle w:val="NormalWeb"/>
        <w:numPr>
          <w:ilvl w:val="0"/>
          <w:numId w:val="26"/>
        </w:numPr>
        <w:rPr>
          <w:del w:id="45" w:author="Keshav Singh" w:date="2025-02-25T18:55:00Z" w16du:dateUtc="2025-02-25T13:25:00Z"/>
          <w:shd w:val="clear" w:color="auto" w:fill="C6EDFB"/>
        </w:rPr>
      </w:pPr>
      <w:del w:id="46" w:author="Keshav Singh" w:date="2025-02-25T18:53:00Z" w16du:dateUtc="2025-02-25T13:23:00Z">
        <w:r w:rsidDel="00960573">
          <w:delText xml:space="preserve"> - </w:delText>
        </w:r>
      </w:del>
      <w:ins w:id="47" w:author="Keshav Singh" w:date="2025-02-25T18:54:00Z" w16du:dateUtc="2025-02-25T13:24:00Z">
        <w:r w:rsidR="00960573">
          <w:t>C</w:t>
        </w:r>
      </w:ins>
      <w:del w:id="48" w:author="Keshav Singh" w:date="2025-02-25T18:54:00Z" w16du:dateUtc="2025-02-25T13:24:00Z">
        <w:r w:rsidDel="00960573">
          <w:delText>c</w:delText>
        </w:r>
      </w:del>
      <w:r>
        <w:t xml:space="preserve">reation and management of </w:t>
      </w:r>
      <w:r>
        <w:rPr>
          <w:shd w:val="clear" w:color="auto" w:fill="C6EDFB"/>
        </w:rPr>
        <w:t xml:space="preserve">Policy Group, Authentication Policy, </w:t>
      </w:r>
      <w:proofErr w:type="spellStart"/>
      <w:r>
        <w:rPr>
          <w:shd w:val="clear" w:color="auto" w:fill="C6EDFB"/>
        </w:rPr>
        <w:t>Datashare</w:t>
      </w:r>
      <w:proofErr w:type="spellEnd"/>
      <w:r>
        <w:rPr>
          <w:shd w:val="clear" w:color="auto" w:fill="C6EDFB"/>
        </w:rPr>
        <w:t xml:space="preserve"> Policy</w:t>
      </w:r>
      <w:del w:id="49" w:author="Keshav Singh" w:date="2025-02-26T10:09:00Z" w16du:dateUtc="2025-02-26T04:39:00Z">
        <w:r w:rsidDel="00EB3757">
          <w:rPr>
            <w:shd w:val="clear" w:color="auto" w:fill="C6EDFB"/>
          </w:rPr>
          <w:delText xml:space="preserve"> is enabled within Policies card</w:delText>
        </w:r>
        <w:r w:rsidDel="00640451">
          <w:rPr>
            <w:shd w:val="clear" w:color="auto" w:fill="C6EDFB"/>
          </w:rPr>
          <w:delText>.</w:delText>
        </w:r>
      </w:del>
    </w:p>
    <w:p w14:paraId="4E2ED91E" w14:textId="77777777" w:rsidR="003943CA" w:rsidRPr="009B72B7" w:rsidRDefault="003943CA">
      <w:pPr>
        <w:pStyle w:val="NormalWeb"/>
        <w:numPr>
          <w:ilvl w:val="0"/>
          <w:numId w:val="26"/>
        </w:numPr>
        <w:rPr>
          <w:shd w:val="clear" w:color="auto" w:fill="C6EDFB"/>
        </w:rPr>
        <w:pPrChange w:id="50" w:author="Keshav Singh" w:date="2025-02-25T18:55:00Z" w16du:dateUtc="2025-02-25T13:25:00Z">
          <w:pPr>
            <w:pStyle w:val="NormalWeb"/>
          </w:pPr>
        </w:pPrChange>
      </w:pPr>
    </w:p>
    <w:p w14:paraId="62F0E3ED" w14:textId="04128F67" w:rsidR="003943CA" w:rsidRDefault="003943CA">
      <w:pPr>
        <w:pStyle w:val="NormalWeb"/>
        <w:rPr>
          <w:shd w:val="clear" w:color="auto" w:fill="C6EDFB"/>
        </w:rPr>
      </w:pPr>
      <w:r w:rsidRPr="00B15620">
        <w:rPr>
          <w:b/>
          <w:bCs/>
          <w:shd w:val="clear" w:color="auto" w:fill="C6EDFB"/>
          <w:rPrChange w:id="51" w:author="Keshav Singh" w:date="2025-02-26T10:10:00Z" w16du:dateUtc="2025-02-26T04:40:00Z">
            <w:rPr>
              <w:shd w:val="clear" w:color="auto" w:fill="C6EDFB"/>
            </w:rPr>
          </w:rPrChange>
        </w:rPr>
        <w:t>Note</w:t>
      </w:r>
      <w:ins w:id="52" w:author="Keshav Singh" w:date="2025-02-25T18:56:00Z" w16du:dateUtc="2025-02-25T13:26:00Z">
        <w:r w:rsidR="00BE3CB7" w:rsidRPr="00B15620">
          <w:rPr>
            <w:b/>
            <w:bCs/>
            <w:shd w:val="clear" w:color="auto" w:fill="C6EDFB"/>
            <w:rPrChange w:id="53" w:author="Keshav Singh" w:date="2025-02-26T10:10:00Z" w16du:dateUtc="2025-02-26T04:40:00Z">
              <w:rPr>
                <w:shd w:val="clear" w:color="auto" w:fill="C6EDFB"/>
              </w:rPr>
            </w:rPrChange>
          </w:rPr>
          <w:t>s</w:t>
        </w:r>
      </w:ins>
      <w:r>
        <w:rPr>
          <w:shd w:val="clear" w:color="auto" w:fill="C6EDFB"/>
        </w:rPr>
        <w:t xml:space="preserve">: </w:t>
      </w:r>
    </w:p>
    <w:p w14:paraId="52B0D4E3" w14:textId="1595DA33" w:rsidR="003943CA" w:rsidRPr="003943CA" w:rsidRDefault="003943CA">
      <w:pPr>
        <w:pStyle w:val="NormalWeb"/>
      </w:pPr>
      <w:r>
        <w:t>In UI - both PARTNER_ADMIN and POLICYMANAGER roles should be granted for the ‘</w:t>
      </w:r>
      <w:r>
        <w:rPr>
          <w:rStyle w:val="Strong"/>
        </w:rPr>
        <w:t>POLICIES</w:t>
      </w:r>
      <w:r>
        <w:t>’ card to appear in the dashboard.</w:t>
      </w:r>
    </w:p>
    <w:p w14:paraId="0FFBADD3" w14:textId="77777777" w:rsidR="003943CA" w:rsidRDefault="003943CA">
      <w:pPr>
        <w:pStyle w:val="NormalWeb"/>
      </w:pPr>
    </w:p>
    <w:p w14:paraId="2F7FF1B8" w14:textId="77777777" w:rsidR="00BD6C0B" w:rsidRPr="00A726C5" w:rsidRDefault="00000000" w:rsidP="00ED3193">
      <w:pPr>
        <w:pStyle w:val="Heading2"/>
      </w:pPr>
      <w:r w:rsidRPr="00A726C5">
        <w:t>Partner Admin</w:t>
      </w:r>
      <w:r w:rsidR="00BD6C0B" w:rsidRPr="00A726C5">
        <w:t xml:space="preserve"> / </w:t>
      </w:r>
      <w:r w:rsidRPr="00A726C5">
        <w:t xml:space="preserve">Policy Manager </w:t>
      </w:r>
    </w:p>
    <w:p w14:paraId="05BC31C6" w14:textId="266CB894" w:rsidR="00065FC4" w:rsidRPr="00A726C5" w:rsidRDefault="00BD6C0B">
      <w:pPr>
        <w:pStyle w:val="Heading1"/>
        <w:pPrChange w:id="54" w:author="Keshav Singh" w:date="2025-02-28T09:54:00Z" w16du:dateUtc="2025-02-28T04:24:00Z">
          <w:pPr>
            <w:pStyle w:val="Heading2"/>
          </w:pPr>
        </w:pPrChange>
      </w:pPr>
      <w:r w:rsidRPr="00A726C5">
        <w:t>Regis</w:t>
      </w:r>
      <w:ins w:id="55" w:author="Keshav Singh" w:date="2025-02-27T17:38:00Z" w16du:dateUtc="2025-02-27T12:08:00Z">
        <w:r w:rsidR="00B91793" w:rsidRPr="00A726C5">
          <w:t>ter as Part</w:t>
        </w:r>
      </w:ins>
      <w:ins w:id="56" w:author="Keshav Singh" w:date="2025-02-27T17:39:00Z" w16du:dateUtc="2025-02-27T12:09:00Z">
        <w:r w:rsidR="00B91793" w:rsidRPr="00A726C5">
          <w:t xml:space="preserve">ner Admin </w:t>
        </w:r>
      </w:ins>
      <w:ins w:id="57" w:author="Keshav Singh" w:date="2025-02-27T17:40:00Z" w16du:dateUtc="2025-02-27T12:10:00Z">
        <w:r w:rsidR="00522FDA" w:rsidRPr="00A726C5">
          <w:t xml:space="preserve">and </w:t>
        </w:r>
      </w:ins>
      <w:ins w:id="58" w:author="Keshav Singh" w:date="2025-02-27T17:39:00Z" w16du:dateUtc="2025-02-27T12:09:00Z">
        <w:r w:rsidR="00B91793" w:rsidRPr="00A726C5">
          <w:t>Policy Manager</w:t>
        </w:r>
      </w:ins>
      <w:del w:id="59" w:author="Keshav Singh" w:date="2025-02-27T17:38:00Z" w16du:dateUtc="2025-02-27T12:08:00Z">
        <w:r w:rsidRPr="00A726C5" w:rsidDel="00B91793">
          <w:delText>tration and login</w:delText>
        </w:r>
      </w:del>
    </w:p>
    <w:p w14:paraId="581B4A53" w14:textId="59FD5A3D" w:rsidR="00DA702C" w:rsidRDefault="00BD6C0B" w:rsidP="00BD04DA">
      <w:pPr>
        <w:pStyle w:val="NormalWeb"/>
        <w:rPr>
          <w:ins w:id="60" w:author="Keshav Singh" w:date="2025-02-26T10:14:00Z" w16du:dateUtc="2025-02-26T04:44:00Z"/>
        </w:rPr>
      </w:pPr>
      <w:r>
        <w:t xml:space="preserve">Partner admin too has to register </w:t>
      </w:r>
      <w:r w:rsidRPr="00BD6C0B">
        <w:rPr>
          <w:highlight w:val="yellow"/>
        </w:rPr>
        <w:t>himself</w:t>
      </w:r>
      <w:r>
        <w:t xml:space="preserve"> just like any other </w:t>
      </w:r>
      <w:ins w:id="61" w:author="Keshav Singh" w:date="2025-02-26T10:13:00Z" w16du:dateUtc="2025-02-26T04:43:00Z">
        <w:r w:rsidR="006B40A2">
          <w:t>‘P</w:t>
        </w:r>
      </w:ins>
      <w:del w:id="62" w:author="Keshav Singh" w:date="2025-02-26T10:13:00Z" w16du:dateUtc="2025-02-26T04:43:00Z">
        <w:r w:rsidDel="006B40A2">
          <w:delText>p</w:delText>
        </w:r>
      </w:del>
      <w:r>
        <w:t xml:space="preserve">artner </w:t>
      </w:r>
      <w:ins w:id="63" w:author="Keshav Singh" w:date="2025-02-26T10:13:00Z" w16du:dateUtc="2025-02-26T04:43:00Z">
        <w:r w:rsidR="006B40A2">
          <w:t>R</w:t>
        </w:r>
      </w:ins>
      <w:del w:id="64" w:author="Keshav Singh" w:date="2025-02-26T10:13:00Z" w16du:dateUtc="2025-02-26T04:43:00Z">
        <w:r w:rsidDel="006B40A2">
          <w:delText>r</w:delText>
        </w:r>
      </w:del>
      <w:r>
        <w:t>egistration</w:t>
      </w:r>
      <w:ins w:id="65" w:author="Keshav Singh" w:date="2025-02-26T10:13:00Z" w16du:dateUtc="2025-02-26T04:43:00Z">
        <w:r w:rsidR="006B40A2">
          <w:t>’</w:t>
        </w:r>
      </w:ins>
      <w:r>
        <w:t xml:space="preserve"> by selecting any one of the partner type</w:t>
      </w:r>
      <w:del w:id="66" w:author="Keshav Singh" w:date="2025-02-25T18:46:00Z" w16du:dateUtc="2025-02-25T13:16:00Z">
        <w:r w:rsidDel="00A05F11">
          <w:delText>.,</w:delText>
        </w:r>
      </w:del>
      <w:r>
        <w:t xml:space="preserve"> i</w:t>
      </w:r>
      <w:ins w:id="67" w:author="Keshav Singh" w:date="2025-02-25T18:46:00Z" w16du:dateUtc="2025-02-25T13:16:00Z">
        <w:r w:rsidR="00A05F11">
          <w:t>.</w:t>
        </w:r>
      </w:ins>
      <w:r>
        <w:t>e</w:t>
      </w:r>
      <w:ins w:id="68" w:author="Keshav Singh" w:date="2025-02-26T10:13:00Z" w16du:dateUtc="2025-02-26T04:43:00Z">
        <w:r w:rsidR="002F7963">
          <w:t>.</w:t>
        </w:r>
      </w:ins>
      <w:del w:id="69" w:author="Keshav Singh" w:date="2025-02-26T10:13:00Z" w16du:dateUtc="2025-02-26T04:43:00Z">
        <w:r w:rsidDel="002F7963">
          <w:delText>,</w:delText>
        </w:r>
      </w:del>
      <w:r>
        <w:t xml:space="preserve"> Admin has to register in PMS with any one of the partner type.</w:t>
      </w:r>
    </w:p>
    <w:p w14:paraId="04E86442" w14:textId="625B9168" w:rsidR="00C77238" w:rsidRPr="00900034" w:rsidRDefault="00C77238">
      <w:pPr>
        <w:pStyle w:val="Heading2"/>
        <w:rPr>
          <w:ins w:id="70" w:author="Keshav Singh" w:date="2025-02-26T10:16:00Z" w16du:dateUtc="2025-02-26T04:46:00Z"/>
        </w:rPr>
        <w:pPrChange w:id="71" w:author="Keshav Singh" w:date="2025-02-28T09:54:00Z" w16du:dateUtc="2025-02-28T04:24:00Z">
          <w:pPr>
            <w:pStyle w:val="NormalWeb"/>
          </w:pPr>
        </w:pPrChange>
      </w:pPr>
      <w:ins w:id="72" w:author="Keshav Singh" w:date="2025-02-26T10:14:00Z" w16du:dateUtc="2025-02-26T04:44:00Z">
        <w:r w:rsidRPr="00900034">
          <w:t>Registering as Part</w:t>
        </w:r>
      </w:ins>
      <w:ins w:id="73" w:author="Keshav Singh" w:date="2025-02-26T10:15:00Z" w16du:dateUtc="2025-02-26T04:45:00Z">
        <w:r w:rsidR="00331EE4" w:rsidRPr="00900034">
          <w:t>ner Admin</w:t>
        </w:r>
      </w:ins>
    </w:p>
    <w:p w14:paraId="7AC030F4" w14:textId="178A9B7F" w:rsidR="004C4FB0" w:rsidRDefault="00122AC9" w:rsidP="00BD04DA">
      <w:pPr>
        <w:pStyle w:val="NormalWeb"/>
      </w:pPr>
      <w:ins w:id="74" w:author="Keshav Singh" w:date="2025-02-26T10:18:00Z" w16du:dateUtc="2025-02-26T04:48:00Z">
        <w:r>
          <w:t xml:space="preserve">Partner </w:t>
        </w:r>
      </w:ins>
      <w:ins w:id="75" w:author="Keshav Singh" w:date="2025-02-26T10:16:00Z" w16du:dateUtc="2025-02-26T04:46:00Z">
        <w:r w:rsidR="004C4FB0">
          <w:t xml:space="preserve">Admin </w:t>
        </w:r>
      </w:ins>
      <w:ins w:id="76" w:author="Keshav Singh" w:date="2025-02-26T10:18:00Z" w16du:dateUtc="2025-02-26T04:48:00Z">
        <w:r>
          <w:t>can</w:t>
        </w:r>
      </w:ins>
      <w:ins w:id="77" w:author="Keshav Singh" w:date="2025-02-26T10:16:00Z" w16du:dateUtc="2025-02-26T04:46:00Z">
        <w:r w:rsidR="004C4FB0">
          <w:t xml:space="preserve"> register in PM</w:t>
        </w:r>
      </w:ins>
      <w:ins w:id="78" w:author="Keshav Singh" w:date="2025-02-27T17:43:00Z" w16du:dateUtc="2025-02-27T12:13:00Z">
        <w:r w:rsidR="00947585">
          <w:t>P</w:t>
        </w:r>
      </w:ins>
      <w:ins w:id="79" w:author="Keshav Singh" w:date="2025-02-26T10:16:00Z" w16du:dateUtc="2025-02-26T04:46:00Z">
        <w:r w:rsidR="004C4FB0">
          <w:t xml:space="preserve"> </w:t>
        </w:r>
      </w:ins>
      <w:ins w:id="80" w:author="Keshav Singh" w:date="2025-02-26T10:18:00Z" w16du:dateUtc="2025-02-26T04:48:00Z">
        <w:r>
          <w:t>as</w:t>
        </w:r>
      </w:ins>
      <w:ins w:id="81" w:author="Keshav Singh" w:date="2025-02-26T10:16:00Z" w16du:dateUtc="2025-02-26T04:46:00Z">
        <w:r w:rsidR="004C4FB0">
          <w:t xml:space="preserve"> any one of the partner type</w:t>
        </w:r>
      </w:ins>
      <w:ins w:id="82" w:author="Keshav Singh" w:date="2025-02-26T10:18:00Z" w16du:dateUtc="2025-02-26T04:48:00Z">
        <w:r>
          <w:t xml:space="preserve"> and then</w:t>
        </w:r>
      </w:ins>
      <w:ins w:id="83" w:author="Keshav Singh" w:date="2025-02-26T10:19:00Z" w16du:dateUtc="2025-02-26T04:49:00Z">
        <w:r>
          <w:t xml:space="preserve"> get the various roles</w:t>
        </w:r>
      </w:ins>
      <w:ins w:id="84" w:author="Keshav Singh" w:date="2025-02-27T17:43:00Z" w16du:dateUtc="2025-02-27T12:13:00Z">
        <w:r w:rsidR="00947585">
          <w:t>/pri</w:t>
        </w:r>
      </w:ins>
      <w:ins w:id="85" w:author="Keshav Singh" w:date="2025-02-27T17:44:00Z" w16du:dateUtc="2025-02-27T12:14:00Z">
        <w:r w:rsidR="00947585">
          <w:t>vileges</w:t>
        </w:r>
      </w:ins>
      <w:ins w:id="86" w:author="Keshav Singh" w:date="2025-02-26T10:19:00Z" w16du:dateUtc="2025-02-26T04:49:00Z">
        <w:r>
          <w:t xml:space="preserve"> by going to Key Cloak</w:t>
        </w:r>
      </w:ins>
      <w:ins w:id="87" w:author="Keshav Singh" w:date="2025-02-26T10:21:00Z" w16du:dateUtc="2025-02-26T04:51:00Z">
        <w:r w:rsidR="003A1049">
          <w:t>.</w:t>
        </w:r>
      </w:ins>
    </w:p>
    <w:p w14:paraId="44A136E9"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"C:/daf071112f73a14e6f0b84edefcf2c2103ef7bdccd371349d93f272e5a6839cb"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"C:/daf071112f73a14e6f0b84edefcf2c2103ef7bdccd371349d93f272e5a6839cb" \* MERGEFORMATINET </w:instrText>
      </w:r>
      <w:r>
        <w:rPr>
          <w:rFonts w:eastAsia="Times New Roman"/>
          <w:noProof/>
        </w:rPr>
        <w:fldChar w:fldCharType="separate"/>
      </w:r>
      <w:r w:rsidR="00EA2179">
        <w:rPr>
          <w:rFonts w:eastAsia="Times New Roman"/>
          <w:noProof/>
        </w:rPr>
        <w:pict w14:anchorId="0151E4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alt="" style="width:468pt;height:209.25pt;mso-width-percent:0;mso-height-percent:0;mso-width-percent:0;mso-height-percent:0">
            <v:imagedata r:id="rId11" r:href="rId1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A6968C" w14:textId="77777777" w:rsidR="00142230" w:rsidRDefault="00142230" w:rsidP="00BD04DA">
      <w:pPr>
        <w:rPr>
          <w:shd w:val="clear" w:color="auto" w:fill="D3F1A7"/>
        </w:rPr>
      </w:pPr>
    </w:p>
    <w:p w14:paraId="23A4A386" w14:textId="77777777" w:rsidR="00142230" w:rsidRPr="00142230" w:rsidRDefault="00142230" w:rsidP="00BD04DA"/>
    <w:p w14:paraId="41353970" w14:textId="77777777" w:rsidR="00271DB7" w:rsidRDefault="00943EC4">
      <w:pPr>
        <w:pStyle w:val="Heading2"/>
        <w:rPr>
          <w:ins w:id="88" w:author="Keshav Singh" w:date="2025-02-27T17:35:00Z" w16du:dateUtc="2025-02-27T12:05:00Z"/>
          <w:shd w:val="clear" w:color="auto" w:fill="D3F1A7"/>
        </w:rPr>
        <w:pPrChange w:id="89" w:author="Keshav Singh" w:date="2025-02-28T09:54:00Z" w16du:dateUtc="2025-02-28T04:24:00Z">
          <w:pPr>
            <w:pStyle w:val="Heading3"/>
          </w:pPr>
        </w:pPrChange>
      </w:pPr>
      <w:ins w:id="90" w:author="Keshav Singh" w:date="2025-02-27T17:30:00Z" w16du:dateUtc="2025-02-27T12:00:00Z">
        <w:r>
          <w:rPr>
            <w:shd w:val="clear" w:color="auto" w:fill="D3F1A7"/>
          </w:rPr>
          <w:t xml:space="preserve">Using </w:t>
        </w:r>
        <w:proofErr w:type="spellStart"/>
        <w:r>
          <w:rPr>
            <w:shd w:val="clear" w:color="auto" w:fill="D3F1A7"/>
          </w:rPr>
          <w:t>Keycloak</w:t>
        </w:r>
        <w:proofErr w:type="spellEnd"/>
        <w:r>
          <w:rPr>
            <w:shd w:val="clear" w:color="auto" w:fill="D3F1A7"/>
          </w:rPr>
          <w:t xml:space="preserve"> to a</w:t>
        </w:r>
      </w:ins>
      <w:ins w:id="91" w:author="Keshav Singh" w:date="2025-02-27T17:31:00Z" w16du:dateUtc="2025-02-27T12:01:00Z">
        <w:r>
          <w:rPr>
            <w:shd w:val="clear" w:color="auto" w:fill="D3F1A7"/>
          </w:rPr>
          <w:t xml:space="preserve">llocate </w:t>
        </w:r>
      </w:ins>
      <w:ins w:id="92" w:author="Keshav Singh" w:date="2025-02-27T17:33:00Z" w16du:dateUtc="2025-02-27T12:03:00Z">
        <w:r w:rsidR="0060136A">
          <w:rPr>
            <w:shd w:val="clear" w:color="auto" w:fill="D3F1A7"/>
          </w:rPr>
          <w:t>‘Partner A</w:t>
        </w:r>
      </w:ins>
      <w:ins w:id="93" w:author="Keshav Singh" w:date="2025-02-27T17:31:00Z" w16du:dateUtc="2025-02-27T12:01:00Z">
        <w:r>
          <w:rPr>
            <w:shd w:val="clear" w:color="auto" w:fill="D3F1A7"/>
          </w:rPr>
          <w:t>dmin</w:t>
        </w:r>
      </w:ins>
      <w:ins w:id="94" w:author="Keshav Singh" w:date="2025-02-27T17:33:00Z" w16du:dateUtc="2025-02-27T12:03:00Z">
        <w:r w:rsidR="0060136A">
          <w:rPr>
            <w:shd w:val="clear" w:color="auto" w:fill="D3F1A7"/>
          </w:rPr>
          <w:t>’</w:t>
        </w:r>
      </w:ins>
      <w:ins w:id="95" w:author="Keshav Singh" w:date="2025-02-27T17:31:00Z" w16du:dateUtc="2025-02-27T12:01:00Z">
        <w:r>
          <w:rPr>
            <w:shd w:val="clear" w:color="auto" w:fill="D3F1A7"/>
          </w:rPr>
          <w:t xml:space="preserve"> and/or </w:t>
        </w:r>
      </w:ins>
      <w:ins w:id="96" w:author="Keshav Singh" w:date="2025-02-27T17:33:00Z" w16du:dateUtc="2025-02-27T12:03:00Z">
        <w:r w:rsidR="0060136A">
          <w:rPr>
            <w:shd w:val="clear" w:color="auto" w:fill="D3F1A7"/>
          </w:rPr>
          <w:t>‘Policy Manager’</w:t>
        </w:r>
      </w:ins>
    </w:p>
    <w:p w14:paraId="6DA6CA40" w14:textId="77777777" w:rsidR="00271DB7" w:rsidRDefault="00271DB7">
      <w:pPr>
        <w:rPr>
          <w:ins w:id="97" w:author="Keshav Singh" w:date="2025-02-27T17:35:00Z" w16du:dateUtc="2025-02-27T12:05:00Z"/>
          <w:shd w:val="clear" w:color="auto" w:fill="D3F1A7"/>
        </w:rPr>
        <w:pPrChange w:id="98" w:author="Keshav Singh" w:date="2025-02-28T09:54:00Z" w16du:dateUtc="2025-02-28T04:24:00Z">
          <w:pPr>
            <w:pStyle w:val="Heading3"/>
          </w:pPr>
        </w:pPrChange>
      </w:pPr>
    </w:p>
    <w:p w14:paraId="1ABA61DB" w14:textId="6068A926" w:rsidR="00142230" w:rsidRDefault="00271DB7">
      <w:pPr>
        <w:rPr>
          <w:shd w:val="clear" w:color="auto" w:fill="D3F1A7"/>
        </w:rPr>
        <w:pPrChange w:id="99" w:author="Keshav Singh" w:date="2025-02-28T09:54:00Z" w16du:dateUtc="2025-02-28T04:24:00Z">
          <w:pPr>
            <w:pStyle w:val="Heading3"/>
          </w:pPr>
        </w:pPrChange>
      </w:pPr>
      <w:ins w:id="100" w:author="Keshav Singh" w:date="2025-02-27T17:36:00Z" w16du:dateUtc="2025-02-27T12:06:00Z">
        <w:r>
          <w:rPr>
            <w:shd w:val="clear" w:color="auto" w:fill="D3F1A7"/>
          </w:rPr>
          <w:t xml:space="preserve">After registration …..you need to come to </w:t>
        </w:r>
        <w:proofErr w:type="spellStart"/>
        <w:r>
          <w:rPr>
            <w:shd w:val="clear" w:color="auto" w:fill="D3F1A7"/>
          </w:rPr>
          <w:t>keycloak</w:t>
        </w:r>
        <w:proofErr w:type="spellEnd"/>
        <w:r>
          <w:rPr>
            <w:shd w:val="clear" w:color="auto" w:fill="D3F1A7"/>
          </w:rPr>
          <w:t xml:space="preserve">.. </w:t>
        </w:r>
      </w:ins>
      <w:commentRangeStart w:id="101"/>
      <w:del w:id="102" w:author="Keshav Singh" w:date="2025-02-27T17:30:00Z" w16du:dateUtc="2025-02-27T12:00:00Z">
        <w:r w:rsidR="00142230" w:rsidDel="00943EC4">
          <w:rPr>
            <w:shd w:val="clear" w:color="auto" w:fill="D3F1A7"/>
          </w:rPr>
          <w:delText>Configuring</w:delText>
        </w:r>
      </w:del>
      <w:del w:id="103" w:author="Keshav Singh" w:date="2025-02-27T17:34:00Z" w16du:dateUtc="2025-02-27T12:04:00Z">
        <w:r w:rsidR="00142230" w:rsidDel="004E7C12">
          <w:rPr>
            <w:shd w:val="clear" w:color="auto" w:fill="D3F1A7"/>
          </w:rPr>
          <w:delText xml:space="preserve"> </w:delText>
        </w:r>
      </w:del>
      <w:del w:id="104" w:author="Keshav Singh" w:date="2025-02-27T17:28:00Z" w16du:dateUtc="2025-02-27T11:58:00Z">
        <w:r w:rsidR="00142230" w:rsidDel="00943EC4">
          <w:rPr>
            <w:rStyle w:val="Strong"/>
            <w:shd w:val="clear" w:color="auto" w:fill="D3F1A7"/>
          </w:rPr>
          <w:delText>PATNER_ADMIN</w:delText>
        </w:r>
      </w:del>
      <w:del w:id="105" w:author="Keshav Singh" w:date="2025-02-27T17:34:00Z" w16du:dateUtc="2025-02-27T12:04:00Z">
        <w:r w:rsidR="00142230" w:rsidDel="004E7C12">
          <w:rPr>
            <w:rStyle w:val="Strong"/>
            <w:shd w:val="clear" w:color="auto" w:fill="D3F1A7"/>
          </w:rPr>
          <w:delText>/</w:delText>
        </w:r>
      </w:del>
      <w:del w:id="106" w:author="Keshav Singh" w:date="2025-02-27T17:28:00Z" w16du:dateUtc="2025-02-27T11:58:00Z">
        <w:r w:rsidR="00142230" w:rsidDel="00943EC4">
          <w:rPr>
            <w:rStyle w:val="Strong"/>
            <w:shd w:val="clear" w:color="auto" w:fill="D3F1A7"/>
          </w:rPr>
          <w:delText>POLICYMANAGER</w:delText>
        </w:r>
      </w:del>
      <w:del w:id="107" w:author="Keshav Singh" w:date="2025-02-27T17:34:00Z" w16du:dateUtc="2025-02-27T12:04:00Z">
        <w:r w:rsidR="00142230" w:rsidDel="004E7C12">
          <w:rPr>
            <w:shd w:val="clear" w:color="auto" w:fill="D3F1A7"/>
          </w:rPr>
          <w:delText xml:space="preserve"> role in keycloak:</w:delText>
        </w:r>
      </w:del>
      <w:commentRangeEnd w:id="101"/>
      <w:r w:rsidR="00A05F11">
        <w:rPr>
          <w:rStyle w:val="CommentReference"/>
        </w:rPr>
        <w:commentReference w:id="101"/>
      </w:r>
    </w:p>
    <w:p w14:paraId="4187BD4D" w14:textId="4B4FF292" w:rsidR="00065FC4" w:rsidRDefault="00000000" w:rsidP="00BD04DA">
      <w:pPr>
        <w:pStyle w:val="NormalWeb"/>
        <w:numPr>
          <w:ilvl w:val="0"/>
          <w:numId w:val="1"/>
        </w:numPr>
      </w:pPr>
      <w:del w:id="108" w:author="Keshav Singh" w:date="2025-02-27T17:37:00Z" w16du:dateUtc="2025-02-27T12:07:00Z">
        <w:r w:rsidDel="00F002AD">
          <w:delText>After registration, g</w:delText>
        </w:r>
      </w:del>
      <w:ins w:id="109" w:author="Keshav Singh" w:date="2025-02-27T17:37:00Z" w16du:dateUtc="2025-02-27T12:07:00Z">
        <w:r w:rsidR="00F002AD">
          <w:t>G</w:t>
        </w:r>
      </w:ins>
      <w:r>
        <w:t xml:space="preserve">o to </w:t>
      </w:r>
      <w:proofErr w:type="spellStart"/>
      <w:r>
        <w:t>keycloak</w:t>
      </w:r>
      <w:proofErr w:type="spellEnd"/>
      <w:r>
        <w:t xml:space="preserve"> and search your user name in Users tab.</w:t>
      </w:r>
    </w:p>
    <w:p w14:paraId="0F76027A"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"C:/ea63a897d2ec8dedc3acfb10edaad7f54afd2c52c88d7e2127134335b71352fb"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"C:/ea63a897d2ec8dedc3acfb10edaad7f54afd2c52c88d7e2127134335b71352fb" \* MERGEFORMATINET </w:instrText>
      </w:r>
      <w:r>
        <w:rPr>
          <w:rFonts w:eastAsia="Times New Roman"/>
          <w:noProof/>
        </w:rPr>
        <w:fldChar w:fldCharType="separate"/>
      </w:r>
      <w:r w:rsidR="00EA2179">
        <w:rPr>
          <w:rFonts w:eastAsia="Times New Roman"/>
          <w:noProof/>
        </w:rPr>
        <w:pict w14:anchorId="3307FD13">
          <v:shape id="_x0000_i1126" type="#_x0000_t75" alt="" style="width:468pt;height:204.75pt;mso-width-percent:0;mso-height-percent:0;mso-width-percent:0;mso-height-percent:0">
            <v:imagedata r:id="rId13" r:href="rId1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D49AB15" w14:textId="77777777" w:rsidR="00065FC4" w:rsidRDefault="00000000" w:rsidP="00BD04DA">
      <w:pPr>
        <w:pStyle w:val="NormalWeb"/>
        <w:numPr>
          <w:ilvl w:val="0"/>
          <w:numId w:val="2"/>
        </w:numPr>
      </w:pPr>
      <w:r>
        <w:t xml:space="preserve">Go to the </w:t>
      </w:r>
      <w:r>
        <w:rPr>
          <w:rStyle w:val="Strong"/>
        </w:rPr>
        <w:t>Role Mapping</w:t>
      </w:r>
      <w:r>
        <w:t xml:space="preserve"> tab.</w:t>
      </w:r>
    </w:p>
    <w:p w14:paraId="4E351746"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"C:/6ebedcef4491c15f2ba45fae6a7959d840df2eb182f1d170d5f53ce06f1e4196"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"C:/6ebedcef4491c15f2ba45fae6a7959d840df2eb182f1d170d5f53ce06f1e4196" \* MERGEFORMATINET </w:instrText>
      </w:r>
      <w:r>
        <w:rPr>
          <w:rFonts w:eastAsia="Times New Roman"/>
          <w:noProof/>
        </w:rPr>
        <w:fldChar w:fldCharType="separate"/>
      </w:r>
      <w:r w:rsidR="00EA2179">
        <w:rPr>
          <w:rFonts w:eastAsia="Times New Roman"/>
          <w:noProof/>
        </w:rPr>
        <w:pict w14:anchorId="7202FAC6">
          <v:shape id="_x0000_i1125" type="#_x0000_t75" alt="" style="width:469.15pt;height:204.2pt;mso-width-percent:0;mso-height-percent:0;mso-width-percent:0;mso-height-percent:0">
            <v:imagedata r:id="rId15" r:href="rId1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5CABFAE" w14:textId="77777777" w:rsidR="00065FC4" w:rsidRDefault="00000000" w:rsidP="00BD04DA">
      <w:pPr>
        <w:pStyle w:val="NormalWeb"/>
        <w:numPr>
          <w:ilvl w:val="0"/>
          <w:numId w:val="3"/>
        </w:numPr>
      </w:pPr>
      <w:r>
        <w:t xml:space="preserve">In the </w:t>
      </w:r>
      <w:r>
        <w:rPr>
          <w:rStyle w:val="Strong"/>
        </w:rPr>
        <w:t>Available Roles</w:t>
      </w:r>
      <w:r>
        <w:t xml:space="preserve"> section, select </w:t>
      </w:r>
      <w:r>
        <w:rPr>
          <w:rStyle w:val="Strong"/>
        </w:rPr>
        <w:t>PARTNER_ADMIN</w:t>
      </w:r>
      <w:r>
        <w:t xml:space="preserve"> or </w:t>
      </w:r>
      <w:r>
        <w:rPr>
          <w:rStyle w:val="Strong"/>
        </w:rPr>
        <w:t>POLICYMANAGER</w:t>
      </w:r>
      <w:r>
        <w:t xml:space="preserve">, click </w:t>
      </w:r>
      <w:r>
        <w:rPr>
          <w:rStyle w:val="Strong"/>
        </w:rPr>
        <w:t>Add</w:t>
      </w:r>
      <w:r>
        <w:t xml:space="preserve"> to move the selected role to the </w:t>
      </w:r>
      <w:r>
        <w:rPr>
          <w:rStyle w:val="Strong"/>
        </w:rPr>
        <w:t>Assigned Roles</w:t>
      </w:r>
      <w:r>
        <w:t xml:space="preserve"> list.</w:t>
      </w:r>
    </w:p>
    <w:p w14:paraId="2E285B97"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"C:/d130cefb3e0281f86ace45d238fd75222938968ec763bb303e1858b3d2811533"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"C:/d130cefb3e0281f86ace45d238fd75222938968ec763bb303e1858b3d2811533" \* MERGEFORMATINET </w:instrText>
      </w:r>
      <w:r>
        <w:rPr>
          <w:rFonts w:eastAsia="Times New Roman"/>
          <w:noProof/>
        </w:rPr>
        <w:fldChar w:fldCharType="separate"/>
      </w:r>
      <w:r w:rsidR="00EA2179">
        <w:rPr>
          <w:rFonts w:eastAsia="Times New Roman"/>
          <w:noProof/>
        </w:rPr>
        <w:pict w14:anchorId="354EEB4D">
          <v:shape id="_x0000_i1124" type="#_x0000_t75" alt="" style="width:468pt;height:204.2pt;mso-width-percent:0;mso-height-percent:0;mso-width-percent:0;mso-height-percent:0">
            <v:imagedata r:id="rId17" r:href="rId1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D4E807A" w14:textId="4175D484" w:rsidR="00065FC4" w:rsidRDefault="00501D84" w:rsidP="00BD04DA">
      <w:pPr>
        <w:pStyle w:val="NormalWeb"/>
        <w:numPr>
          <w:ilvl w:val="0"/>
          <w:numId w:val="4"/>
        </w:numPr>
      </w:pPr>
      <w:commentRangeStart w:id="110"/>
      <w:r>
        <w:t xml:space="preserve">You can now log in to the </w:t>
      </w:r>
      <w:r>
        <w:rPr>
          <w:rStyle w:val="Strong"/>
        </w:rPr>
        <w:t>PMS</w:t>
      </w:r>
      <w:r>
        <w:t xml:space="preserve"> portal with the same user credentials and you will have access to the </w:t>
      </w:r>
      <w:r>
        <w:rPr>
          <w:rStyle w:val="Strong"/>
        </w:rPr>
        <w:t>Admin Dashboard</w:t>
      </w:r>
      <w:r>
        <w:t>.</w:t>
      </w:r>
      <w:commentRangeEnd w:id="110"/>
      <w:r w:rsidR="00C562EC">
        <w:rPr>
          <w:rStyle w:val="CommentReference"/>
        </w:rPr>
        <w:commentReference w:id="110"/>
      </w:r>
    </w:p>
    <w:p w14:paraId="27A3B33F"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"C:/a2bce41e5f5d9af778e0d5d1445724ca2237b62bc3c5201a01154d8a2496c7c0"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"C:/a2bce41e5f5d9af778e0d5d1445724ca2237b62bc3c5201a01154d8a2496c7c0" \* MERGEFORMATINET </w:instrText>
      </w:r>
      <w:r>
        <w:rPr>
          <w:rFonts w:eastAsia="Times New Roman"/>
          <w:noProof/>
        </w:rPr>
        <w:fldChar w:fldCharType="separate"/>
      </w:r>
      <w:r w:rsidR="00EA2179">
        <w:rPr>
          <w:rFonts w:eastAsia="Times New Roman"/>
          <w:noProof/>
        </w:rPr>
        <w:pict w14:anchorId="0A152CBE">
          <v:shape id="_x0000_i1123" type="#_x0000_t75" alt="" style="width:468pt;height:205.9pt;mso-width-percent:0;mso-height-percent:0;mso-width-percent:0;mso-height-percent:0">
            <v:imagedata r:id="rId19" r:href="rId2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E203314" w14:textId="77777777" w:rsidR="00065FC4" w:rsidRDefault="00000000" w:rsidP="00BD04DA">
      <w:pPr>
        <w:pStyle w:val="NormalWeb"/>
      </w:pPr>
      <w:commentRangeStart w:id="111"/>
      <w:r>
        <w:rPr>
          <w:rStyle w:val="Strong"/>
        </w:rPr>
        <w:t>Note:</w:t>
      </w:r>
      <w:r>
        <w:t xml:space="preserve"> Add POLICYMANAGER role if Policies card should be made accessible in UI</w:t>
      </w:r>
      <w:commentRangeEnd w:id="111"/>
      <w:r w:rsidR="00C562EC">
        <w:rPr>
          <w:rStyle w:val="CommentReference"/>
        </w:rPr>
        <w:commentReference w:id="111"/>
      </w:r>
    </w:p>
    <w:p w14:paraId="3B0B63A3" w14:textId="335835A0" w:rsidR="009A708A" w:rsidRDefault="009A708A">
      <w:pPr>
        <w:pStyle w:val="Heading2"/>
        <w:rPr>
          <w:ins w:id="112" w:author="Keshav Singh" w:date="2025-02-25T18:50:00Z" w16du:dateUtc="2025-02-25T13:20:00Z"/>
        </w:rPr>
        <w:pPrChange w:id="113" w:author="Keshav Singh" w:date="2025-02-28T09:54:00Z" w16du:dateUtc="2025-02-28T04:24:00Z">
          <w:pPr>
            <w:pStyle w:val="NormalWeb"/>
          </w:pPr>
        </w:pPrChange>
      </w:pPr>
      <w:ins w:id="114" w:author="Keshav Singh" w:date="2025-02-25T18:50:00Z" w16du:dateUtc="2025-02-25T13:20:00Z">
        <w:r w:rsidRPr="00A23DDC">
          <w:rPr>
            <w:rFonts w:asciiTheme="majorHAnsi" w:eastAsiaTheme="majorEastAsia" w:hAnsiTheme="majorHAnsi" w:cstheme="majorBidi"/>
            <w:color w:val="0A2F40" w:themeColor="accent1" w:themeShade="7F"/>
            <w:highlight w:val="yellow"/>
            <w:rPrChange w:id="115" w:author="Keshav Singh" w:date="2025-02-25T18:51:00Z" w16du:dateUtc="2025-02-25T13:21:00Z">
              <w:rPr>
                <w:bCs/>
              </w:rPr>
            </w:rPrChange>
          </w:rPr>
          <w:t>Allocating Policy Manager Role</w:t>
        </w:r>
      </w:ins>
    </w:p>
    <w:p w14:paraId="44547323" w14:textId="2003561D" w:rsidR="00065FC4" w:rsidRDefault="00000000" w:rsidP="00BD04DA">
      <w:pPr>
        <w:pStyle w:val="NormalWeb"/>
      </w:pPr>
      <w:r>
        <w:t xml:space="preserve">By following the above steps (1-4) in </w:t>
      </w:r>
      <w:proofErr w:type="spellStart"/>
      <w:r>
        <w:t>keycloak</w:t>
      </w:r>
      <w:proofErr w:type="spellEnd"/>
      <w:r>
        <w:t xml:space="preserve">, the admin can also configure POLICY_MANAGER role to view and manage </w:t>
      </w:r>
      <w:r>
        <w:rPr>
          <w:rStyle w:val="Strong"/>
        </w:rPr>
        <w:t>Policies</w:t>
      </w:r>
      <w:r>
        <w:t xml:space="preserve"> card as shown in the dashboard below:</w:t>
      </w:r>
    </w:p>
    <w:p w14:paraId="76D1DCA1"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"C:/bce6ab0f56365b8e1c6eb971402babb5426cbd4afe7177c61a87876561200080"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"C:/bce6ab0f56365b8e1c6eb971402babb5426cbd4afe7177c61a87876561200080" \* MERGEFORMATINET </w:instrText>
      </w:r>
      <w:r>
        <w:rPr>
          <w:rFonts w:eastAsia="Times New Roman"/>
          <w:noProof/>
        </w:rPr>
        <w:fldChar w:fldCharType="separate"/>
      </w:r>
      <w:r w:rsidR="00EA2179">
        <w:rPr>
          <w:rFonts w:eastAsia="Times New Roman"/>
          <w:noProof/>
        </w:rPr>
        <w:pict w14:anchorId="12B584EF">
          <v:shape id="_x0000_i1122" type="#_x0000_t75" alt="" style="width:469.15pt;height:209.25pt;mso-width-percent:0;mso-height-percent:0;mso-width-percent:0;mso-height-percent:0">
            <v:imagedata r:id="rId21" r:href="rId2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1068E94" w14:textId="77777777" w:rsidR="00CE1E06" w:rsidRDefault="00000000" w:rsidP="00BD04DA">
      <w:pPr>
        <w:pStyle w:val="NormalWeb"/>
        <w:rPr>
          <w:ins w:id="116" w:author="Keshav Singh" w:date="2025-02-25T18:52:00Z" w16du:dateUtc="2025-02-25T13:22:00Z"/>
          <w:rStyle w:val="Strong"/>
        </w:rPr>
      </w:pPr>
      <w:r>
        <w:rPr>
          <w:rStyle w:val="Strong"/>
        </w:rPr>
        <w:t>Note</w:t>
      </w:r>
      <w:ins w:id="117" w:author="Keshav Singh" w:date="2025-02-25T18:52:00Z" w16du:dateUtc="2025-02-25T13:22:00Z">
        <w:r w:rsidR="00CE1E06">
          <w:rPr>
            <w:rStyle w:val="Strong"/>
          </w:rPr>
          <w:t>s:</w:t>
        </w:r>
      </w:ins>
    </w:p>
    <w:p w14:paraId="6C0A014D" w14:textId="40D9F78A" w:rsidR="00065FC4" w:rsidRDefault="00CE1E06" w:rsidP="00BD04DA">
      <w:pPr>
        <w:pStyle w:val="NormalWeb"/>
      </w:pPr>
      <w:ins w:id="118" w:author="Keshav Singh" w:date="2025-02-25T18:52:00Z" w16du:dateUtc="2025-02-25T13:22:00Z">
        <w:r>
          <w:rPr>
            <w:rStyle w:val="Strong"/>
          </w:rPr>
          <w:t xml:space="preserve">1. </w:t>
        </w:r>
      </w:ins>
      <w:del w:id="119" w:author="Keshav Singh" w:date="2025-02-25T18:52:00Z" w16du:dateUtc="2025-02-25T13:22:00Z">
        <w:r w:rsidDel="00CE1E06">
          <w:delText xml:space="preserve"> that i</w:delText>
        </w:r>
      </w:del>
      <w:ins w:id="120" w:author="Keshav Singh" w:date="2025-02-25T18:52:00Z" w16du:dateUtc="2025-02-25T13:22:00Z">
        <w:r>
          <w:t>I</w:t>
        </w:r>
      </w:ins>
      <w:r>
        <w:t xml:space="preserve">f only </w:t>
      </w:r>
      <w:ins w:id="121" w:author="Keshav Singh" w:date="2025-02-27T17:47:00Z" w16du:dateUtc="2025-02-27T12:17:00Z">
        <w:r w:rsidR="00A705C2">
          <w:t>‘</w:t>
        </w:r>
      </w:ins>
      <w:ins w:id="122" w:author="Keshav Singh" w:date="2025-02-27T17:48:00Z" w16du:dateUtc="2025-02-27T12:18:00Z">
        <w:r w:rsidR="00A705C2">
          <w:t>Policy Manager’</w:t>
        </w:r>
      </w:ins>
      <w:del w:id="123" w:author="Keshav Singh" w:date="2025-02-27T17:47:00Z" w16du:dateUtc="2025-02-27T12:17:00Z">
        <w:r w:rsidDel="00A705C2">
          <w:delText>POLICYMANAGER</w:delText>
        </w:r>
      </w:del>
      <w:r>
        <w:t xml:space="preserve"> role is configured in </w:t>
      </w:r>
      <w:proofErr w:type="spellStart"/>
      <w:r>
        <w:t>keycloak</w:t>
      </w:r>
      <w:proofErr w:type="spellEnd"/>
      <w:r>
        <w:t xml:space="preserve">, then the user will still be able to access as a normal partner. Hence </w:t>
      </w:r>
      <w:ins w:id="124" w:author="Keshav Singh" w:date="2025-02-28T06:21:00Z" w16du:dateUtc="2025-02-28T00:51:00Z">
        <w:r w:rsidR="00D00EA5">
          <w:t>‘</w:t>
        </w:r>
      </w:ins>
      <w:ins w:id="125" w:author="Keshav Singh" w:date="2025-02-28T06:20:00Z" w16du:dateUtc="2025-02-28T00:50:00Z">
        <w:r w:rsidR="00D00EA5">
          <w:t>Partner Admin’</w:t>
        </w:r>
      </w:ins>
      <w:del w:id="126" w:author="Keshav Singh" w:date="2025-02-28T06:20:00Z" w16du:dateUtc="2025-02-28T00:50:00Z">
        <w:r w:rsidDel="00D00EA5">
          <w:delText>PARTNER_ADMIN</w:delText>
        </w:r>
      </w:del>
      <w:r>
        <w:t xml:space="preserve"> &amp; </w:t>
      </w:r>
      <w:ins w:id="127" w:author="Keshav Singh" w:date="2025-02-28T06:23:00Z" w16du:dateUtc="2025-02-28T00:53:00Z">
        <w:r w:rsidR="00D00EA5">
          <w:t>‘Policy Manager’</w:t>
        </w:r>
      </w:ins>
      <w:del w:id="128" w:author="Keshav Singh" w:date="2025-02-28T06:23:00Z" w16du:dateUtc="2025-02-28T00:53:00Z">
        <w:r w:rsidDel="00D00EA5">
          <w:delText>POLICYMANAGER</w:delText>
        </w:r>
      </w:del>
      <w:r>
        <w:t xml:space="preserve"> roles are necessary to access all the cards above.</w:t>
      </w:r>
    </w:p>
    <w:p w14:paraId="2F3FB668" w14:textId="77777777" w:rsidR="00CE1E06" w:rsidRDefault="00CE1E06" w:rsidP="00BD04DA">
      <w:pPr>
        <w:pStyle w:val="NormalWeb"/>
        <w:rPr>
          <w:ins w:id="129" w:author="Keshav Singh" w:date="2025-02-25T18:52:00Z" w16du:dateUtc="2025-02-25T13:22:00Z"/>
        </w:rPr>
      </w:pPr>
    </w:p>
    <w:p w14:paraId="56E0C7B4" w14:textId="037ECDB3" w:rsidR="00065FC4" w:rsidDel="00D5201E" w:rsidRDefault="00084C3D" w:rsidP="00BD04DA">
      <w:pPr>
        <w:pStyle w:val="NormalWeb"/>
        <w:rPr>
          <w:del w:id="130" w:author="Keshav Singh" w:date="2025-02-25T18:52:00Z" w16du:dateUtc="2025-02-25T13:22:00Z"/>
        </w:rPr>
      </w:pPr>
      <w:ins w:id="131" w:author="Keshav Singh" w:date="2025-02-25T18:52:00Z" w16du:dateUtc="2025-02-25T13:22:00Z">
        <w:r>
          <w:lastRenderedPageBreak/>
          <w:t xml:space="preserve">2. </w:t>
        </w:r>
      </w:ins>
      <w:r>
        <w:t>After configuring the roles and if PMS portal is still logged in, make sure to logout and login again for the roles to get updated.</w:t>
      </w:r>
    </w:p>
    <w:p w14:paraId="78717CDC" w14:textId="77777777" w:rsidR="00960573" w:rsidRDefault="00960573" w:rsidP="00BD04DA">
      <w:pPr>
        <w:pStyle w:val="NormalWeb"/>
        <w:rPr>
          <w:ins w:id="132" w:author="Keshav Singh" w:date="2025-02-25T18:53:00Z" w16du:dateUtc="2025-02-25T13:23:00Z"/>
        </w:rPr>
      </w:pPr>
    </w:p>
    <w:p w14:paraId="4DF8F790" w14:textId="77777777" w:rsidR="005445AA" w:rsidRDefault="005445AA" w:rsidP="00BD04DA">
      <w:pPr>
        <w:pStyle w:val="NormalWeb"/>
      </w:pPr>
    </w:p>
    <w:p w14:paraId="085A316A" w14:textId="1D62BD65" w:rsidR="00065FC4" w:rsidRPr="00CC0DEB" w:rsidRDefault="00000000">
      <w:pPr>
        <w:pStyle w:val="Heading1"/>
        <w:pPrChange w:id="133" w:author="Keshav Singh" w:date="2025-02-28T09:54:00Z" w16du:dateUtc="2025-02-28T04:24:00Z">
          <w:pPr>
            <w:pStyle w:val="Heading2"/>
          </w:pPr>
        </w:pPrChange>
      </w:pPr>
      <w:r w:rsidRPr="00CC0DEB">
        <w:t>Certificate Trust Store</w:t>
      </w:r>
    </w:p>
    <w:p w14:paraId="22D403B5" w14:textId="135767BA" w:rsidR="00AE010B" w:rsidRDefault="00000000" w:rsidP="00BD04DA">
      <w:pPr>
        <w:pStyle w:val="NormalWeb"/>
        <w:rPr>
          <w:ins w:id="134" w:author="Keshav Singh" w:date="2025-02-26T12:20:00Z" w16du:dateUtc="2025-02-26T06:50:00Z"/>
        </w:rPr>
      </w:pPr>
      <w:r>
        <w:t xml:space="preserve">Certificate Trust Store provides features such as Upload, Download, View Root CA and Intermediate CA certificates to Partner Admin </w:t>
      </w:r>
      <w:ins w:id="135" w:author="Keshav Singh" w:date="2025-02-28T12:50:00Z" w16du:dateUtc="2025-02-28T07:20:00Z">
        <w:r w:rsidR="00184FF8">
          <w:t>such</w:t>
        </w:r>
      </w:ins>
      <w:del w:id="136" w:author="Keshav Singh" w:date="2025-02-28T12:50:00Z" w16du:dateUtc="2025-02-28T07:20:00Z">
        <w:r w:rsidDel="00184FF8">
          <w:delText>so</w:delText>
        </w:r>
      </w:del>
      <w:r>
        <w:t xml:space="preserve"> that at the time of CA Signed Certificate upload by partner</w:t>
      </w:r>
      <w:del w:id="137" w:author="Keshav Singh" w:date="2025-02-28T12:50:00Z" w16du:dateUtc="2025-02-28T07:20:00Z">
        <w:r w:rsidR="00BE6357" w:rsidDel="00184FF8">
          <w:delText xml:space="preserve"> </w:delText>
        </w:r>
        <w:r w:rsidDel="00184FF8">
          <w:delText>-</w:delText>
        </w:r>
      </w:del>
      <w:r>
        <w:t xml:space="preserve"> MOSIP verifies the certificate chain of trust and then signs the partner’s certificate using MOSIP(PMS) private key.</w:t>
      </w:r>
    </w:p>
    <w:p w14:paraId="23FC5E84" w14:textId="02A5D1CA" w:rsidR="006254D8" w:rsidRDefault="006254D8" w:rsidP="00BD04DA">
      <w:pPr>
        <w:pStyle w:val="NormalWeb"/>
        <w:numPr>
          <w:ilvl w:val="0"/>
          <w:numId w:val="28"/>
        </w:numPr>
        <w:rPr>
          <w:ins w:id="138" w:author="Keshav Singh" w:date="2025-02-26T12:21:00Z" w16du:dateUtc="2025-02-26T06:51:00Z"/>
        </w:rPr>
      </w:pPr>
      <w:ins w:id="139" w:author="Keshav Singh" w:date="2025-02-26T12:20:00Z" w16du:dateUtc="2025-02-26T06:50:00Z">
        <w:r w:rsidRPr="0045593F">
          <w:t>Root Trust (Root CA)</w:t>
        </w:r>
        <w:r w:rsidRPr="0067593F">
          <w:t xml:space="preserve"> </w:t>
        </w:r>
        <w:r w:rsidRPr="0045593F">
          <w:t>Certificate</w:t>
        </w:r>
      </w:ins>
    </w:p>
    <w:p w14:paraId="34338F3B" w14:textId="12B35FDC" w:rsidR="006254D8" w:rsidRDefault="006254D8">
      <w:pPr>
        <w:pStyle w:val="NormalWeb"/>
        <w:numPr>
          <w:ilvl w:val="0"/>
          <w:numId w:val="28"/>
        </w:numPr>
        <w:rPr>
          <w:ins w:id="140" w:author="Keshav Singh" w:date="2025-02-26T12:20:00Z" w16du:dateUtc="2025-02-26T06:50:00Z"/>
        </w:rPr>
        <w:pPrChange w:id="141" w:author="Keshav Singh" w:date="2025-02-28T09:54:00Z" w16du:dateUtc="2025-02-28T04:24:00Z">
          <w:pPr>
            <w:pStyle w:val="NormalWeb"/>
          </w:pPr>
        </w:pPrChange>
      </w:pPr>
      <w:ins w:id="142" w:author="Keshav Singh" w:date="2025-02-26T12:21:00Z" w16du:dateUtc="2025-02-26T06:51:00Z">
        <w:r w:rsidRPr="0045593F">
          <w:t>Intermediate Trust (Intermediate CA)</w:t>
        </w:r>
        <w:r w:rsidRPr="00DC3A06">
          <w:t xml:space="preserve"> </w:t>
        </w:r>
        <w:r w:rsidRPr="0045593F">
          <w:t>Certificate</w:t>
        </w:r>
      </w:ins>
    </w:p>
    <w:p w14:paraId="3E70233B" w14:textId="77777777" w:rsidR="006254D8" w:rsidRDefault="006254D8" w:rsidP="00BD04DA">
      <w:pPr>
        <w:pStyle w:val="NormalWeb"/>
      </w:pPr>
    </w:p>
    <w:p w14:paraId="7075B9A3" w14:textId="169C0C25" w:rsidR="00E01EF7" w:rsidRDefault="00000000">
      <w:pPr>
        <w:pStyle w:val="Heading2"/>
        <w:rPr>
          <w:ins w:id="143" w:author="Keshav Singh" w:date="2025-02-28T09:20:00Z" w16du:dateUtc="2025-02-28T03:50:00Z"/>
        </w:rPr>
        <w:pPrChange w:id="144" w:author="Keshav Singh" w:date="2025-02-28T12:51:00Z" w16du:dateUtc="2025-02-28T07:21:00Z">
          <w:pPr/>
        </w:pPrChange>
      </w:pPr>
      <w:r w:rsidRPr="0067593F">
        <w:rPr>
          <w:bCs w:val="0"/>
          <w:rPrChange w:id="145" w:author="Keshav Singh" w:date="2025-02-26T11:57:00Z" w16du:dateUtc="2025-02-26T06:27:00Z">
            <w:rPr>
              <w:rStyle w:val="Strong"/>
              <w:b w:val="0"/>
              <w:bCs w:val="0"/>
            </w:rPr>
          </w:rPrChange>
        </w:rPr>
        <w:t>Root Trust (Root CA)</w:t>
      </w:r>
      <w:r w:rsidRPr="0067593F">
        <w:t xml:space="preserve"> </w:t>
      </w:r>
      <w:r w:rsidRPr="0067593F">
        <w:rPr>
          <w:bCs w:val="0"/>
          <w:rPrChange w:id="146" w:author="Keshav Singh" w:date="2025-02-26T11:57:00Z" w16du:dateUtc="2025-02-26T06:27:00Z">
            <w:rPr>
              <w:rStyle w:val="Strong"/>
              <w:b w:val="0"/>
              <w:bCs w:val="0"/>
            </w:rPr>
          </w:rPrChange>
        </w:rPr>
        <w:t>Certificate</w:t>
      </w:r>
      <w:del w:id="147" w:author="Keshav Singh" w:date="2025-02-28T09:20:00Z" w16du:dateUtc="2025-02-28T03:50:00Z">
        <w:r w:rsidRPr="0067593F" w:rsidDel="00610971">
          <w:rPr>
            <w:bCs w:val="0"/>
            <w:rPrChange w:id="148" w:author="Keshav Singh" w:date="2025-02-26T11:57:00Z" w16du:dateUtc="2025-02-26T06:27:00Z">
              <w:rPr>
                <w:rStyle w:val="Strong"/>
                <w:b w:val="0"/>
                <w:bCs w:val="0"/>
              </w:rPr>
            </w:rPrChange>
          </w:rPr>
          <w:delText xml:space="preserve"> features</w:delText>
        </w:r>
      </w:del>
    </w:p>
    <w:p w14:paraId="07C41864" w14:textId="442E6C29" w:rsidR="00E01EF7" w:rsidRPr="00E01EF7" w:rsidRDefault="00E01EF7">
      <w:pPr>
        <w:pPrChange w:id="149" w:author="Keshav Singh" w:date="2025-02-28T09:54:00Z" w16du:dateUtc="2025-02-28T04:24:00Z">
          <w:pPr>
            <w:pStyle w:val="Heading3"/>
          </w:pPr>
        </w:pPrChange>
      </w:pPr>
      <w:ins w:id="150" w:author="Keshav Singh" w:date="2025-02-28T09:21:00Z" w16du:dateUtc="2025-02-28T03:51:00Z">
        <w:r>
          <w:t>You can use</w:t>
        </w:r>
      </w:ins>
      <w:ins w:id="151" w:author="Keshav Singh" w:date="2025-02-28T09:20:00Z" w16du:dateUtc="2025-02-28T03:50:00Z">
        <w:r>
          <w:t xml:space="preserve"> the </w:t>
        </w:r>
      </w:ins>
      <w:ins w:id="152" w:author="Keshav Singh" w:date="2025-02-28T09:21:00Z" w16du:dateUtc="2025-02-28T03:51:00Z">
        <w:r>
          <w:t>‘</w:t>
        </w:r>
      </w:ins>
      <w:ins w:id="153" w:author="Keshav Singh" w:date="2025-02-28T09:20:00Z" w16du:dateUtc="2025-02-28T03:50:00Z">
        <w:r>
          <w:t>Root Trust (Root CA) Certi</w:t>
        </w:r>
      </w:ins>
      <w:ins w:id="154" w:author="Keshav Singh" w:date="2025-02-28T09:21:00Z" w16du:dateUtc="2025-02-28T03:51:00Z">
        <w:r>
          <w:t xml:space="preserve">ficate’ </w:t>
        </w:r>
      </w:ins>
      <w:ins w:id="155" w:author="Keshav Singh" w:date="2025-02-28T12:53:00Z" w16du:dateUtc="2025-02-28T07:23:00Z">
        <w:r w:rsidR="00D415EB">
          <w:t>section</w:t>
        </w:r>
        <w:r w:rsidR="00AB5E5B">
          <w:t xml:space="preserve"> </w:t>
        </w:r>
      </w:ins>
      <w:ins w:id="156" w:author="Keshav Singh" w:date="2025-02-28T09:21:00Z" w16du:dateUtc="2025-02-28T03:51:00Z">
        <w:r>
          <w:t>to do the following</w:t>
        </w:r>
        <w:r w:rsidR="004D3E25">
          <w:t>:</w:t>
        </w:r>
      </w:ins>
    </w:p>
    <w:p w14:paraId="627F1EA9" w14:textId="41AC6BCE" w:rsidR="00065FC4" w:rsidRDefault="00000000" w:rsidP="00BD04DA">
      <w:pPr>
        <w:pStyle w:val="NormalWeb"/>
        <w:numPr>
          <w:ilvl w:val="0"/>
          <w:numId w:val="5"/>
        </w:numPr>
      </w:pPr>
      <w:r w:rsidRPr="00DC3A06">
        <w:rPr>
          <w:b/>
          <w:bCs/>
          <w:rPrChange w:id="157" w:author="Keshav Singh" w:date="2025-02-26T11:57:00Z" w16du:dateUtc="2025-02-26T06:27:00Z">
            <w:rPr/>
          </w:rPrChange>
        </w:rPr>
        <w:t xml:space="preserve">Upload </w:t>
      </w:r>
      <w:ins w:id="158" w:author="Keshav Singh" w:date="2025-02-26T12:00:00Z" w16du:dateUtc="2025-02-26T06:30:00Z">
        <w:r w:rsidR="00307FAF">
          <w:rPr>
            <w:b/>
            <w:bCs/>
          </w:rPr>
          <w:t>C</w:t>
        </w:r>
      </w:ins>
      <w:del w:id="159" w:author="Keshav Singh" w:date="2025-02-26T12:00:00Z" w16du:dateUtc="2025-02-26T06:30:00Z">
        <w:r w:rsidRPr="00DC3A06" w:rsidDel="00307FAF">
          <w:rPr>
            <w:b/>
            <w:bCs/>
            <w:rPrChange w:id="160" w:author="Keshav Singh" w:date="2025-02-26T11:57:00Z" w16du:dateUtc="2025-02-26T06:27:00Z">
              <w:rPr/>
            </w:rPrChange>
          </w:rPr>
          <w:delText>c</w:delText>
        </w:r>
      </w:del>
      <w:r w:rsidRPr="00DC3A06">
        <w:rPr>
          <w:b/>
          <w:bCs/>
          <w:rPrChange w:id="161" w:author="Keshav Singh" w:date="2025-02-26T11:57:00Z" w16du:dateUtc="2025-02-26T06:27:00Z">
            <w:rPr/>
          </w:rPrChange>
        </w:rPr>
        <w:t>ertificate</w:t>
      </w:r>
      <w:r w:rsidR="00463EBB">
        <w:t xml:space="preserve"> </w:t>
      </w:r>
      <w:ins w:id="162" w:author="Keshav Singh" w:date="2025-02-28T09:24:00Z" w16du:dateUtc="2025-02-28T03:54:00Z">
        <w:r w:rsidR="00676896">
          <w:t>–</w:t>
        </w:r>
        <w:r w:rsidR="00032887">
          <w:t xml:space="preserve"> </w:t>
        </w:r>
      </w:ins>
      <w:ins w:id="163" w:author="Keshav Singh" w:date="2025-02-28T09:28:00Z" w16du:dateUtc="2025-02-28T03:58:00Z">
        <w:r w:rsidR="008B1687">
          <w:t>U</w:t>
        </w:r>
      </w:ins>
      <w:del w:id="164" w:author="Keshav Singh" w:date="2025-02-28T09:23:00Z" w16du:dateUtc="2025-02-28T03:53:00Z">
        <w:r w:rsidDel="005E052F">
          <w:delText xml:space="preserve">- </w:delText>
        </w:r>
      </w:del>
      <w:del w:id="165" w:author="Keshav Singh" w:date="2025-02-28T09:28:00Z" w16du:dateUtc="2025-02-28T03:58:00Z">
        <w:r w:rsidDel="008B1687">
          <w:delText>Partner Admin can u</w:delText>
        </w:r>
      </w:del>
      <w:r>
        <w:t xml:space="preserve">pload </w:t>
      </w:r>
      <w:r>
        <w:rPr>
          <w:rStyle w:val="Strong"/>
        </w:rPr>
        <w:t>Root CA</w:t>
      </w:r>
      <w:r>
        <w:t xml:space="preserve"> certificate </w:t>
      </w:r>
      <w:ins w:id="166" w:author="Keshav Singh" w:date="2025-02-28T09:25:00Z" w16du:dateUtc="2025-02-28T03:55:00Z">
        <w:r w:rsidR="00ED0B26">
          <w:t>such</w:t>
        </w:r>
      </w:ins>
      <w:del w:id="167" w:author="Keshav Singh" w:date="2025-02-28T09:25:00Z" w16du:dateUtc="2025-02-28T03:55:00Z">
        <w:r w:rsidDel="00ED0B26">
          <w:delText>so</w:delText>
        </w:r>
      </w:del>
      <w:r>
        <w:t xml:space="preserve"> that the root of trust can be verified when an intermediate CA is uploaded.</w:t>
      </w:r>
    </w:p>
    <w:p w14:paraId="41C81854" w14:textId="18D31E0E" w:rsidR="00065FC4" w:rsidRDefault="00000000" w:rsidP="00BD04DA">
      <w:pPr>
        <w:pStyle w:val="NormalWeb"/>
        <w:numPr>
          <w:ilvl w:val="0"/>
          <w:numId w:val="5"/>
        </w:numPr>
      </w:pPr>
      <w:del w:id="168" w:author="Keshav Singh" w:date="2025-02-26T11:58:00Z" w16du:dateUtc="2025-02-26T06:28:00Z">
        <w:r w:rsidRPr="006600C4" w:rsidDel="00DC3A06">
          <w:rPr>
            <w:b/>
            <w:bCs/>
            <w:rPrChange w:id="169" w:author="Keshav Singh" w:date="2025-02-26T12:00:00Z" w16du:dateUtc="2025-02-26T06:30:00Z">
              <w:rPr/>
            </w:rPrChange>
          </w:rPr>
          <w:delText>Partner Admin can d</w:delText>
        </w:r>
      </w:del>
      <w:ins w:id="170" w:author="Keshav Singh" w:date="2025-02-26T11:58:00Z" w16du:dateUtc="2025-02-26T06:28:00Z">
        <w:r w:rsidR="00DC3A06" w:rsidRPr="006600C4">
          <w:rPr>
            <w:b/>
            <w:bCs/>
            <w:rPrChange w:id="171" w:author="Keshav Singh" w:date="2025-02-26T12:00:00Z" w16du:dateUtc="2025-02-26T06:30:00Z">
              <w:rPr/>
            </w:rPrChange>
          </w:rPr>
          <w:t>D</w:t>
        </w:r>
      </w:ins>
      <w:r w:rsidRPr="006600C4">
        <w:rPr>
          <w:b/>
          <w:bCs/>
          <w:rPrChange w:id="172" w:author="Keshav Singh" w:date="2025-02-26T12:00:00Z" w16du:dateUtc="2025-02-26T06:30:00Z">
            <w:rPr/>
          </w:rPrChange>
        </w:rPr>
        <w:t xml:space="preserve">ownload </w:t>
      </w:r>
      <w:ins w:id="173" w:author="Keshav Singh" w:date="2025-02-26T11:58:00Z" w16du:dateUtc="2025-02-26T06:28:00Z">
        <w:r w:rsidR="00DC3A06" w:rsidRPr="006600C4">
          <w:rPr>
            <w:b/>
            <w:bCs/>
            <w:rPrChange w:id="174" w:author="Keshav Singh" w:date="2025-02-26T12:00:00Z" w16du:dateUtc="2025-02-26T06:30:00Z">
              <w:rPr/>
            </w:rPrChange>
          </w:rPr>
          <w:t>Root CA</w:t>
        </w:r>
        <w:r w:rsidR="00DC3A06">
          <w:t xml:space="preserve">: </w:t>
        </w:r>
      </w:ins>
      <w:ins w:id="175" w:author="Keshav Singh" w:date="2025-02-28T09:29:00Z" w16du:dateUtc="2025-02-28T03:59:00Z">
        <w:r w:rsidR="008A461B">
          <w:t>D</w:t>
        </w:r>
      </w:ins>
      <w:ins w:id="176" w:author="Keshav Singh" w:date="2025-02-26T11:58:00Z" w16du:dateUtc="2025-02-26T06:28:00Z">
        <w:r w:rsidR="002270BF">
          <w:t xml:space="preserve">ownload </w:t>
        </w:r>
      </w:ins>
      <w:r>
        <w:t>the</w:t>
      </w:r>
      <w:del w:id="177" w:author="Keshav Singh" w:date="2025-02-28T09:28:00Z" w16du:dateUtc="2025-02-28T03:58:00Z">
        <w:r w:rsidDel="00E97647">
          <w:delText xml:space="preserve"> uploaded</w:delText>
        </w:r>
      </w:del>
      <w:r>
        <w:t xml:space="preserve"> root certificate as and when needed.</w:t>
      </w:r>
    </w:p>
    <w:p w14:paraId="473AA9FB" w14:textId="3A4EE8E0" w:rsidR="009E54AE" w:rsidRPr="009E54AE" w:rsidRDefault="002270BF" w:rsidP="00BD04DA">
      <w:pPr>
        <w:pStyle w:val="NormalWeb"/>
        <w:numPr>
          <w:ilvl w:val="0"/>
          <w:numId w:val="5"/>
        </w:numPr>
        <w:rPr>
          <w:ins w:id="178" w:author="Keshav Singh" w:date="2025-02-28T09:29:00Z" w16du:dateUtc="2025-02-28T03:59:00Z"/>
          <w:rPrChange w:id="179" w:author="Keshav Singh" w:date="2025-02-28T09:29:00Z" w16du:dateUtc="2025-02-28T03:59:00Z">
            <w:rPr>
              <w:ins w:id="180" w:author="Keshav Singh" w:date="2025-02-28T09:29:00Z" w16du:dateUtc="2025-02-28T03:59:00Z"/>
              <w:b/>
              <w:bCs/>
            </w:rPr>
          </w:rPrChange>
        </w:rPr>
      </w:pPr>
      <w:ins w:id="181" w:author="Keshav Singh" w:date="2025-02-26T11:59:00Z" w16du:dateUtc="2025-02-26T06:29:00Z">
        <w:r w:rsidRPr="006600C4">
          <w:rPr>
            <w:b/>
            <w:bCs/>
            <w:rPrChange w:id="182" w:author="Keshav Singh" w:date="2025-02-26T12:00:00Z" w16du:dateUtc="2025-02-26T06:30:00Z">
              <w:rPr/>
            </w:rPrChange>
          </w:rPr>
          <w:t xml:space="preserve">View </w:t>
        </w:r>
      </w:ins>
      <w:ins w:id="183" w:author="Keshav Singh" w:date="2025-02-28T09:30:00Z" w16du:dateUtc="2025-02-28T04:00:00Z">
        <w:r w:rsidR="009E54AE">
          <w:rPr>
            <w:b/>
            <w:bCs/>
          </w:rPr>
          <w:t>Root CA</w:t>
        </w:r>
        <w:r w:rsidR="009E54AE">
          <w:tab/>
        </w:r>
      </w:ins>
    </w:p>
    <w:p w14:paraId="345A2DAD" w14:textId="7016A810" w:rsidR="00065FC4" w:rsidRDefault="002270BF">
      <w:pPr>
        <w:pStyle w:val="NormalWeb"/>
        <w:numPr>
          <w:ilvl w:val="1"/>
          <w:numId w:val="5"/>
        </w:numPr>
        <w:pPrChange w:id="184" w:author="Keshav Singh" w:date="2025-02-28T09:54:00Z" w16du:dateUtc="2025-02-28T04:24:00Z">
          <w:pPr>
            <w:pStyle w:val="NormalWeb"/>
            <w:numPr>
              <w:numId w:val="5"/>
            </w:numPr>
            <w:tabs>
              <w:tab w:val="num" w:pos="720"/>
            </w:tabs>
            <w:ind w:left="720" w:hanging="360"/>
          </w:pPr>
        </w:pPrChange>
      </w:pPr>
      <w:ins w:id="185" w:author="Keshav Singh" w:date="2025-02-26T11:59:00Z" w16du:dateUtc="2025-02-26T06:29:00Z">
        <w:r w:rsidRPr="006600C4">
          <w:rPr>
            <w:b/>
            <w:bCs/>
            <w:rPrChange w:id="186" w:author="Keshav Singh" w:date="2025-02-26T12:00:00Z" w16du:dateUtc="2025-02-26T06:30:00Z">
              <w:rPr/>
            </w:rPrChange>
          </w:rPr>
          <w:t>Root CA</w:t>
        </w:r>
        <w:r>
          <w:t xml:space="preserve">: </w:t>
        </w:r>
      </w:ins>
      <w:r>
        <w:t>Tabular view of all uploaded Root CA certificates is displayed.</w:t>
      </w:r>
    </w:p>
    <w:p w14:paraId="76EEC76D" w14:textId="7F716433" w:rsidR="006254D8" w:rsidRDefault="005A498E">
      <w:pPr>
        <w:pStyle w:val="NormalWeb"/>
        <w:numPr>
          <w:ilvl w:val="1"/>
          <w:numId w:val="5"/>
        </w:numPr>
        <w:rPr>
          <w:ins w:id="187" w:author="Keshav Singh" w:date="2025-02-26T12:21:00Z" w16du:dateUtc="2025-02-26T06:51:00Z"/>
        </w:rPr>
        <w:pPrChange w:id="188" w:author="Keshav Singh" w:date="2025-02-28T09:54:00Z" w16du:dateUtc="2025-02-28T04:24:00Z">
          <w:pPr>
            <w:pStyle w:val="NormalWeb"/>
          </w:pPr>
        </w:pPrChange>
      </w:pPr>
      <w:ins w:id="189" w:author="Keshav Singh" w:date="2025-02-26T11:59:00Z" w16du:dateUtc="2025-02-26T06:29:00Z">
        <w:r w:rsidRPr="006600C4">
          <w:rPr>
            <w:b/>
            <w:bCs/>
            <w:rPrChange w:id="190" w:author="Keshav Singh" w:date="2025-02-26T12:00:00Z" w16du:dateUtc="2025-02-26T06:30:00Z">
              <w:rPr/>
            </w:rPrChange>
          </w:rPr>
          <w:t>View Root CA Details</w:t>
        </w:r>
      </w:ins>
      <w:del w:id="191" w:author="Keshav Singh" w:date="2025-02-28T09:30:00Z" w16du:dateUtc="2025-02-28T04:00:00Z">
        <w:r w:rsidDel="00C33E37">
          <w:delText>View certificate details- Uploaded root certificate details is displayed individually.</w:delText>
        </w:r>
      </w:del>
    </w:p>
    <w:p w14:paraId="708A471C" w14:textId="77777777" w:rsidR="006254D8" w:rsidRDefault="006254D8" w:rsidP="00BD04DA">
      <w:pPr>
        <w:pStyle w:val="NormalWeb"/>
        <w:rPr>
          <w:ins w:id="192" w:author="Keshav Singh" w:date="2025-02-26T12:21:00Z" w16du:dateUtc="2025-02-26T06:51:00Z"/>
        </w:rPr>
      </w:pPr>
    </w:p>
    <w:p w14:paraId="6858EDEA" w14:textId="2BFC675A" w:rsidR="006254D8" w:rsidDel="00287557" w:rsidRDefault="006254D8">
      <w:pPr>
        <w:pStyle w:val="NormalWeb"/>
        <w:rPr>
          <w:del w:id="193" w:author="Keshav Singh" w:date="2025-02-26T13:03:00Z" w16du:dateUtc="2025-02-26T07:33:00Z"/>
        </w:rPr>
        <w:pPrChange w:id="194" w:author="Keshav Singh" w:date="2025-02-28T09:54:00Z" w16du:dateUtc="2025-02-28T04:24:00Z">
          <w:pPr>
            <w:pStyle w:val="NormalWeb"/>
            <w:numPr>
              <w:numId w:val="5"/>
            </w:numPr>
            <w:tabs>
              <w:tab w:val="num" w:pos="720"/>
            </w:tabs>
            <w:ind w:left="720" w:hanging="360"/>
          </w:pPr>
        </w:pPrChange>
      </w:pPr>
    </w:p>
    <w:p w14:paraId="78D5C98F" w14:textId="6D4C32E3" w:rsidR="00065FC4" w:rsidRPr="00DC3A06" w:rsidDel="00287557" w:rsidRDefault="00000000">
      <w:pPr>
        <w:pStyle w:val="Heading2"/>
        <w:rPr>
          <w:del w:id="195" w:author="Keshav Singh" w:date="2025-02-26T13:03:00Z" w16du:dateUtc="2025-02-26T07:33:00Z"/>
        </w:rPr>
        <w:pPrChange w:id="196" w:author="Keshav Singh" w:date="2025-02-28T09:54:00Z" w16du:dateUtc="2025-02-28T04:24:00Z">
          <w:pPr>
            <w:pStyle w:val="Heading3"/>
          </w:pPr>
        </w:pPrChange>
      </w:pPr>
      <w:del w:id="197" w:author="Keshav Singh" w:date="2025-02-26T13:03:00Z" w16du:dateUtc="2025-02-26T07:33:00Z">
        <w:r w:rsidRPr="00DC3A06" w:rsidDel="00287557">
          <w:rPr>
            <w:bCs w:val="0"/>
            <w:rPrChange w:id="198" w:author="Keshav Singh" w:date="2025-02-26T11:57:00Z" w16du:dateUtc="2025-02-26T06:27:00Z">
              <w:rPr>
                <w:rStyle w:val="Strong"/>
              </w:rPr>
            </w:rPrChange>
          </w:rPr>
          <w:delText>Intermediate Trust (Intermediate CA)</w:delText>
        </w:r>
        <w:r w:rsidRPr="00DC3A06" w:rsidDel="00287557">
          <w:delText xml:space="preserve"> </w:delText>
        </w:r>
        <w:r w:rsidRPr="00DC3A06" w:rsidDel="00287557">
          <w:rPr>
            <w:bCs w:val="0"/>
            <w:rPrChange w:id="199" w:author="Keshav Singh" w:date="2025-02-26T11:57:00Z" w16du:dateUtc="2025-02-26T06:27:00Z">
              <w:rPr>
                <w:rStyle w:val="Strong"/>
              </w:rPr>
            </w:rPrChange>
          </w:rPr>
          <w:delText>Certificate features</w:delText>
        </w:r>
      </w:del>
    </w:p>
    <w:p w14:paraId="3CA25BC7" w14:textId="11520DD7" w:rsidR="00065FC4" w:rsidDel="00287557" w:rsidRDefault="00000000" w:rsidP="00BD04DA">
      <w:pPr>
        <w:pStyle w:val="NormalWeb"/>
        <w:numPr>
          <w:ilvl w:val="0"/>
          <w:numId w:val="6"/>
        </w:numPr>
        <w:rPr>
          <w:del w:id="200" w:author="Keshav Singh" w:date="2025-02-26T13:03:00Z" w16du:dateUtc="2025-02-26T07:33:00Z"/>
        </w:rPr>
      </w:pPr>
      <w:del w:id="201" w:author="Keshav Singh" w:date="2025-02-26T13:03:00Z" w16du:dateUtc="2025-02-26T07:33:00Z">
        <w:r w:rsidRPr="00427020" w:rsidDel="00287557">
          <w:rPr>
            <w:b/>
            <w:bCs/>
          </w:rPr>
          <w:delText xml:space="preserve">Upload </w:delText>
        </w:r>
      </w:del>
      <w:del w:id="202" w:author="Keshav Singh" w:date="2025-02-26T12:00:00Z" w16du:dateUtc="2025-02-26T06:30:00Z">
        <w:r w:rsidRPr="00427020" w:rsidDel="00307FAF">
          <w:rPr>
            <w:b/>
            <w:bCs/>
          </w:rPr>
          <w:delText>certificat</w:delText>
        </w:r>
        <w:r w:rsidDel="00307FAF">
          <w:delText>e</w:delText>
        </w:r>
      </w:del>
      <w:del w:id="203" w:author="Keshav Singh" w:date="2025-02-26T12:04:00Z" w16du:dateUtc="2025-02-26T06:34:00Z">
        <w:r w:rsidDel="00E25F8C">
          <w:delText>-</w:delText>
        </w:r>
      </w:del>
      <w:del w:id="204" w:author="Keshav Singh" w:date="2025-02-26T13:03:00Z" w16du:dateUtc="2025-02-26T07:33:00Z">
        <w:r w:rsidDel="00287557">
          <w:delText xml:space="preserve"> Partner Admin can upload </w:delText>
        </w:r>
        <w:r w:rsidDel="00287557">
          <w:rPr>
            <w:rStyle w:val="Strong"/>
          </w:rPr>
          <w:delText>Intermediate CA</w:delText>
        </w:r>
        <w:r w:rsidDel="00287557">
          <w:delText xml:space="preserve"> certificate so that the root of trust can be verified when a partner uploads Partner / FTM Chip Certificate.</w:delText>
        </w:r>
      </w:del>
    </w:p>
    <w:p w14:paraId="3BA7B031" w14:textId="25B7866C" w:rsidR="00065FC4" w:rsidDel="00287557" w:rsidRDefault="00000000" w:rsidP="00BD04DA">
      <w:pPr>
        <w:pStyle w:val="NormalWeb"/>
        <w:numPr>
          <w:ilvl w:val="0"/>
          <w:numId w:val="6"/>
        </w:numPr>
        <w:rPr>
          <w:del w:id="205" w:author="Keshav Singh" w:date="2025-02-26T13:03:00Z" w16du:dateUtc="2025-02-26T07:33:00Z"/>
        </w:rPr>
      </w:pPr>
      <w:del w:id="206" w:author="Keshav Singh" w:date="2025-02-26T13:03:00Z" w16du:dateUtc="2025-02-26T07:33:00Z">
        <w:r w:rsidRPr="00427020" w:rsidDel="00287557">
          <w:rPr>
            <w:b/>
            <w:bCs/>
          </w:rPr>
          <w:delText>Download Certificate Chain of Trust</w:delText>
        </w:r>
      </w:del>
      <w:del w:id="207" w:author="Keshav Singh" w:date="2025-02-26T12:04:00Z" w16du:dateUtc="2025-02-26T06:34:00Z">
        <w:r w:rsidR="006E29B4" w:rsidDel="00A86ACD">
          <w:delText xml:space="preserve"> </w:delText>
        </w:r>
        <w:r w:rsidDel="00A86ACD">
          <w:delText>-</w:delText>
        </w:r>
      </w:del>
      <w:del w:id="208" w:author="Keshav Singh" w:date="2025-02-26T13:03:00Z" w16du:dateUtc="2025-02-26T07:33:00Z">
        <w:r w:rsidDel="00287557">
          <w:delText xml:space="preserve"> Partner Admin downloads the certificate chain of trust of intermediate certificate as and when needed.</w:delText>
        </w:r>
      </w:del>
    </w:p>
    <w:p w14:paraId="2B1F2BE8" w14:textId="7B96EFD2" w:rsidR="00065FC4" w:rsidDel="00287557" w:rsidRDefault="00000000" w:rsidP="00BD04DA">
      <w:pPr>
        <w:pStyle w:val="NormalWeb"/>
        <w:numPr>
          <w:ilvl w:val="0"/>
          <w:numId w:val="6"/>
        </w:numPr>
        <w:rPr>
          <w:del w:id="209" w:author="Keshav Singh" w:date="2025-02-26T13:03:00Z" w16du:dateUtc="2025-02-26T07:33:00Z"/>
        </w:rPr>
      </w:pPr>
      <w:del w:id="210" w:author="Keshav Singh" w:date="2025-02-26T13:03:00Z" w16du:dateUtc="2025-02-26T07:33:00Z">
        <w:r w:rsidDel="00287557">
          <w:delText>Tabular view of all uploaded Intermediate CA certificates is displayed.</w:delText>
        </w:r>
      </w:del>
    </w:p>
    <w:p w14:paraId="65E43088" w14:textId="61BDF2FA" w:rsidR="00065FC4" w:rsidDel="00287557" w:rsidRDefault="00000000" w:rsidP="00BD04DA">
      <w:pPr>
        <w:pStyle w:val="NormalWeb"/>
        <w:numPr>
          <w:ilvl w:val="0"/>
          <w:numId w:val="6"/>
        </w:numPr>
        <w:rPr>
          <w:del w:id="211" w:author="Keshav Singh" w:date="2025-02-26T13:03:00Z" w16du:dateUtc="2025-02-26T07:33:00Z"/>
        </w:rPr>
      </w:pPr>
      <w:del w:id="212" w:author="Keshav Singh" w:date="2025-02-26T13:03:00Z" w16du:dateUtc="2025-02-26T07:33:00Z">
        <w:r w:rsidRPr="00427020" w:rsidDel="00287557">
          <w:rPr>
            <w:b/>
            <w:bCs/>
          </w:rPr>
          <w:delText xml:space="preserve">View </w:delText>
        </w:r>
      </w:del>
      <w:del w:id="213" w:author="Keshav Singh" w:date="2025-02-26T12:03:00Z" w16du:dateUtc="2025-02-26T06:33:00Z">
        <w:r w:rsidRPr="00427020" w:rsidDel="00A86ACD">
          <w:rPr>
            <w:b/>
            <w:bCs/>
          </w:rPr>
          <w:delText>c</w:delText>
        </w:r>
      </w:del>
      <w:del w:id="214" w:author="Keshav Singh" w:date="2025-02-26T13:03:00Z" w16du:dateUtc="2025-02-26T07:33:00Z">
        <w:r w:rsidRPr="00427020" w:rsidDel="00287557">
          <w:rPr>
            <w:b/>
            <w:bCs/>
          </w:rPr>
          <w:delText>ertificate details</w:delText>
        </w:r>
      </w:del>
      <w:del w:id="215" w:author="Keshav Singh" w:date="2025-02-26T12:04:00Z" w16du:dateUtc="2025-02-26T06:34:00Z">
        <w:r w:rsidR="00A00297" w:rsidDel="00A86ACD">
          <w:delText xml:space="preserve"> </w:delText>
        </w:r>
        <w:r w:rsidDel="00A86ACD">
          <w:delText xml:space="preserve">- </w:delText>
        </w:r>
      </w:del>
      <w:del w:id="216" w:author="Keshav Singh" w:date="2025-02-26T13:03:00Z" w16du:dateUtc="2025-02-26T07:33:00Z">
        <w:r w:rsidDel="00287557">
          <w:delText>Uploaded intermediate certificate details is displayed along with the list of certificates within the certificate trust chain.</w:delText>
        </w:r>
      </w:del>
    </w:p>
    <w:p w14:paraId="7E26B5A8" w14:textId="77777777" w:rsidR="00065FC4" w:rsidRDefault="00000000">
      <w:pPr>
        <w:pStyle w:val="Heading2"/>
        <w:rPr>
          <w:ins w:id="217" w:author="Keshav Singh" w:date="2025-02-26T12:52:00Z" w16du:dateUtc="2025-02-26T07:22:00Z"/>
        </w:rPr>
        <w:pPrChange w:id="218" w:author="Keshav Singh" w:date="2025-02-28T09:54:00Z" w16du:dateUtc="2025-02-28T04:24:00Z">
          <w:pPr>
            <w:pStyle w:val="Heading3"/>
          </w:pPr>
        </w:pPrChange>
      </w:pPr>
      <w:r w:rsidRPr="006254D8">
        <w:rPr>
          <w:bCs w:val="0"/>
          <w:rPrChange w:id="219" w:author="Keshav Singh" w:date="2025-02-26T12:22:00Z" w16du:dateUtc="2025-02-26T06:52:00Z">
            <w:rPr>
              <w:rStyle w:val="Strong"/>
              <w:bCs w:val="0"/>
            </w:rPr>
          </w:rPrChange>
        </w:rPr>
        <w:t>Root CA Certificate</w:t>
      </w:r>
      <w:del w:id="220" w:author="Keshav Singh" w:date="2025-02-26T12:23:00Z" w16du:dateUtc="2025-02-26T06:53:00Z">
        <w:r w:rsidRPr="006254D8" w:rsidDel="006254D8">
          <w:rPr>
            <w:bCs w:val="0"/>
            <w:rPrChange w:id="221" w:author="Keshav Singh" w:date="2025-02-26T12:22:00Z" w16du:dateUtc="2025-02-26T06:52:00Z">
              <w:rPr>
                <w:rStyle w:val="Strong"/>
                <w:bCs w:val="0"/>
              </w:rPr>
            </w:rPrChange>
          </w:rPr>
          <w:delText>:</w:delText>
        </w:r>
      </w:del>
    </w:p>
    <w:p w14:paraId="7685D8EB" w14:textId="77777777" w:rsidR="00E31D0C" w:rsidRDefault="00E31D0C" w:rsidP="00BD04DA">
      <w:pPr>
        <w:rPr>
          <w:ins w:id="222" w:author="Keshav Singh" w:date="2025-02-26T12:52:00Z" w16du:dateUtc="2025-02-26T07:22:00Z"/>
        </w:rPr>
      </w:pPr>
    </w:p>
    <w:p w14:paraId="3F00C352" w14:textId="5151CBB7" w:rsidR="00E31D0C" w:rsidRPr="00E31D0C" w:rsidDel="00833548" w:rsidRDefault="00E31D0C" w:rsidP="001B1BA4">
      <w:pPr>
        <w:pStyle w:val="Heading3"/>
        <w:rPr>
          <w:del w:id="223" w:author="Keshav Singh" w:date="2025-02-28T12:57:00Z" w16du:dateUtc="2025-02-28T07:27:00Z"/>
          <w:moveTo w:id="224" w:author="Keshav Singh" w:date="2025-02-26T12:52:00Z" w16du:dateUtc="2025-02-26T07:22:00Z"/>
        </w:rPr>
      </w:pPr>
      <w:moveToRangeStart w:id="225" w:author="Keshav Singh" w:date="2025-02-26T12:52:00Z" w:name="move191466754"/>
      <w:moveTo w:id="226" w:author="Keshav Singh" w:date="2025-02-26T12:52:00Z" w16du:dateUtc="2025-02-26T07:22:00Z">
        <w:del w:id="227" w:author="Keshav Singh" w:date="2025-02-28T12:57:00Z" w16du:dateUtc="2025-02-28T07:27:00Z">
          <w:r w:rsidRPr="00E31D0C" w:rsidDel="00833548">
            <w:delText>List of Root CA Certificates</w:delText>
          </w:r>
        </w:del>
      </w:moveTo>
    </w:p>
    <w:p w14:paraId="1B520605" w14:textId="4A00FA74" w:rsidR="00E31D0C" w:rsidRPr="00FA4128" w:rsidDel="00833548" w:rsidRDefault="00E31D0C" w:rsidP="00BD04DA">
      <w:pPr>
        <w:rPr>
          <w:del w:id="228" w:author="Keshav Singh" w:date="2025-02-28T12:57:00Z" w16du:dateUtc="2025-02-28T07:27:00Z"/>
          <w:moveTo w:id="229" w:author="Keshav Singh" w:date="2025-02-26T12:52:00Z" w16du:dateUtc="2025-02-26T07:22:00Z"/>
        </w:rPr>
      </w:pPr>
    </w:p>
    <w:p w14:paraId="79E2593D" w14:textId="5A07457D" w:rsidR="006254D8" w:rsidRDefault="00E31D0C" w:rsidP="002A05BB">
      <w:pPr>
        <w:pStyle w:val="Heading3"/>
        <w:rPr>
          <w:ins w:id="230" w:author="Keshav Singh" w:date="2025-02-28T12:58:00Z" w16du:dateUtc="2025-02-28T07:28:00Z"/>
        </w:rPr>
      </w:pPr>
      <w:moveTo w:id="231" w:author="Keshav Singh" w:date="2025-02-26T12:52:00Z" w16du:dateUtc="2025-02-26T07:22:00Z">
        <w:del w:id="232" w:author="Keshav Singh" w:date="2025-02-28T12:57:00Z" w16du:dateUtc="2025-02-28T07:27:00Z">
          <w:r w:rsidDel="00833548">
            <w:rPr>
              <w:rFonts w:eastAsia="Times New Roman"/>
            </w:rPr>
            <w:fldChar w:fldCharType="begin"/>
          </w:r>
          <w:r w:rsidDel="00833548">
            <w:rPr>
              <w:rFonts w:eastAsia="Times New Roman"/>
            </w:rPr>
            <w:delInstrText xml:space="preserve"> INCLUDEPICTURE  \d "C:/a621c7417f9e3f85f9e68cd379ab8b2d8c904e633e536315b2605f19d90acf1b" \* MERGEFORMATINET </w:delInstrText>
          </w:r>
          <w:r w:rsidDel="00833548">
            <w:rPr>
              <w:rFonts w:eastAsia="Times New Roman"/>
            </w:rPr>
            <w:fldChar w:fldCharType="separate"/>
          </w:r>
          <w:r w:rsidDel="00833548">
            <w:rPr>
              <w:rFonts w:eastAsia="Times New Roman"/>
              <w:noProof/>
            </w:rPr>
            <w:fldChar w:fldCharType="begin"/>
          </w:r>
          <w:r w:rsidDel="00833548">
            <w:rPr>
              <w:rFonts w:eastAsia="Times New Roman"/>
              <w:noProof/>
            </w:rPr>
            <w:delInstrText xml:space="preserve"> INCLUDEPICTURE  "C:/a621c7417f9e3f85f9e68cd379ab8b2d8c904e633e536315b2605f19d90acf1b" \* MERGEFORMATINET </w:delInstrText>
          </w:r>
          <w:r w:rsidDel="00833548">
            <w:rPr>
              <w:rFonts w:eastAsia="Times New Roman"/>
              <w:noProof/>
            </w:rPr>
            <w:fldChar w:fldCharType="separate"/>
          </w:r>
          <w:r w:rsidDel="00833548">
            <w:rPr>
              <w:rFonts w:eastAsia="Times New Roman"/>
              <w:noProof/>
            </w:rPr>
            <w:fldChar w:fldCharType="begin"/>
          </w:r>
          <w:r w:rsidDel="00833548">
            <w:rPr>
              <w:rFonts w:eastAsia="Times New Roman"/>
              <w:noProof/>
            </w:rPr>
            <w:delInstrText xml:space="preserve"> INCLUDEPICTURE  "C:/a621c7417f9e3f85f9e68cd379ab8b2d8c904e633e536315b2605f19d90acf1b" \* MERGEFORMATINET </w:delInstrText>
          </w:r>
          <w:r w:rsidDel="00833548">
            <w:rPr>
              <w:rFonts w:eastAsia="Times New Roman"/>
              <w:noProof/>
            </w:rPr>
            <w:fldChar w:fldCharType="separate"/>
          </w:r>
          <w:r w:rsidDel="00833548">
            <w:rPr>
              <w:rFonts w:eastAsia="Times New Roman"/>
              <w:noProof/>
            </w:rPr>
            <w:fldChar w:fldCharType="begin"/>
          </w:r>
          <w:r w:rsidDel="00833548">
            <w:rPr>
              <w:rFonts w:eastAsia="Times New Roman"/>
              <w:noProof/>
            </w:rPr>
            <w:delInstrText xml:space="preserve"> INCLUDEPICTURE  "C:/a621c7417f9e3f85f9e68cd379ab8b2d8c904e633e536315b2605f19d90acf1b" \* MERGEFORMATINET </w:delInstrText>
          </w:r>
          <w:r w:rsidDel="00833548">
            <w:rPr>
              <w:rFonts w:eastAsia="Times New Roman"/>
              <w:noProof/>
            </w:rPr>
            <w:fldChar w:fldCharType="separate"/>
          </w:r>
          <w:r w:rsidDel="00833548">
            <w:rPr>
              <w:rFonts w:eastAsia="Times New Roman"/>
              <w:noProof/>
            </w:rPr>
            <w:fldChar w:fldCharType="begin"/>
          </w:r>
          <w:r w:rsidDel="00833548">
            <w:rPr>
              <w:rFonts w:eastAsia="Times New Roman"/>
              <w:noProof/>
            </w:rPr>
            <w:delInstrText xml:space="preserve"> INCLUDEPICTURE  "C:/a621c7417f9e3f85f9e68cd379ab8b2d8c904e633e536315b2605f19d90acf1b" \* MERGEFORMATINET </w:delInstrText>
          </w:r>
          <w:r w:rsidDel="00833548">
            <w:rPr>
              <w:rFonts w:eastAsia="Times New Roman"/>
              <w:noProof/>
            </w:rPr>
            <w:fldChar w:fldCharType="separate"/>
          </w:r>
          <w:r w:rsidDel="00833548">
            <w:rPr>
              <w:rFonts w:eastAsia="Times New Roman"/>
              <w:noProof/>
            </w:rPr>
            <w:drawing>
              <wp:inline distT="0" distB="0" distL="0" distR="0" wp14:anchorId="6C2911AA" wp14:editId="7E978790">
                <wp:extent cx="5954395" cy="2592070"/>
                <wp:effectExtent l="0" t="0" r="1905" b="0"/>
                <wp:docPr id="1078940599"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395" cy="2592070"/>
                        </a:xfrm>
                        <a:prstGeom prst="rect">
                          <a:avLst/>
                        </a:prstGeom>
                        <a:noFill/>
                        <a:ln>
                          <a:noFill/>
                        </a:ln>
                      </pic:spPr>
                    </pic:pic>
                  </a:graphicData>
                </a:graphic>
              </wp:inline>
            </w:drawing>
          </w:r>
          <w:r w:rsidDel="00833548">
            <w:rPr>
              <w:rFonts w:eastAsia="Times New Roman"/>
              <w:noProof/>
            </w:rPr>
            <w:fldChar w:fldCharType="end"/>
          </w:r>
          <w:r w:rsidDel="00833548">
            <w:rPr>
              <w:rFonts w:eastAsia="Times New Roman"/>
              <w:noProof/>
            </w:rPr>
            <w:fldChar w:fldCharType="end"/>
          </w:r>
          <w:r w:rsidDel="00833548">
            <w:rPr>
              <w:rFonts w:eastAsia="Times New Roman"/>
              <w:noProof/>
            </w:rPr>
            <w:fldChar w:fldCharType="end"/>
          </w:r>
          <w:r w:rsidDel="00833548">
            <w:rPr>
              <w:rFonts w:eastAsia="Times New Roman"/>
              <w:noProof/>
            </w:rPr>
            <w:fldChar w:fldCharType="end"/>
          </w:r>
          <w:r w:rsidDel="00833548">
            <w:rPr>
              <w:rFonts w:eastAsia="Times New Roman"/>
            </w:rPr>
            <w:fldChar w:fldCharType="end"/>
          </w:r>
        </w:del>
      </w:moveTo>
      <w:moveToRangeEnd w:id="225"/>
      <w:ins w:id="233" w:author="Keshav Singh" w:date="2025-02-26T12:23:00Z" w16du:dateUtc="2025-02-26T06:53:00Z">
        <w:r w:rsidR="006254D8">
          <w:t>View Root CA Certificate</w:t>
        </w:r>
      </w:ins>
    </w:p>
    <w:p w14:paraId="4D74D679" w14:textId="77777777" w:rsidR="007B5B1C" w:rsidRPr="007B5B1C" w:rsidRDefault="007B5B1C">
      <w:pPr>
        <w:pPrChange w:id="234" w:author="Keshav Singh" w:date="2025-02-28T12:58:00Z" w16du:dateUtc="2025-02-28T07:28:00Z">
          <w:pPr>
            <w:pStyle w:val="Heading3"/>
          </w:pPr>
        </w:pPrChange>
      </w:pPr>
    </w:p>
    <w:p w14:paraId="7F4228EC" w14:textId="77777777" w:rsidR="007B5B1C" w:rsidRPr="00805145" w:rsidRDefault="007B5B1C">
      <w:pPr>
        <w:pStyle w:val="Heading4"/>
        <w:rPr>
          <w:ins w:id="235" w:author="Keshav Singh" w:date="2025-02-28T12:58:00Z" w16du:dateUtc="2025-02-28T07:28:00Z"/>
        </w:rPr>
        <w:pPrChange w:id="236" w:author="Keshav Singh" w:date="2025-02-28T12:58:00Z" w16du:dateUtc="2025-02-28T07:28:00Z">
          <w:pPr>
            <w:pStyle w:val="Heading3"/>
          </w:pPr>
        </w:pPrChange>
      </w:pPr>
      <w:ins w:id="237" w:author="Keshav Singh" w:date="2025-02-28T12:58:00Z" w16du:dateUtc="2025-02-28T07:28:00Z">
        <w:r w:rsidRPr="00805145">
          <w:t>List of Root CA Certificates</w:t>
        </w:r>
      </w:ins>
    </w:p>
    <w:p w14:paraId="2828D408" w14:textId="77777777" w:rsidR="007B5B1C" w:rsidRPr="00FA4128" w:rsidRDefault="007B5B1C" w:rsidP="007B5B1C">
      <w:pPr>
        <w:rPr>
          <w:ins w:id="238" w:author="Keshav Singh" w:date="2025-02-28T12:58:00Z" w16du:dateUtc="2025-02-28T07:28:00Z"/>
        </w:rPr>
      </w:pPr>
    </w:p>
    <w:p w14:paraId="50592D23" w14:textId="415AF8C5" w:rsidR="007B5B1C" w:rsidRDefault="007B5B1C" w:rsidP="007B5B1C">
      <w:pPr>
        <w:pStyle w:val="NormalWeb"/>
        <w:rPr>
          <w:ins w:id="239" w:author="Keshav Singh" w:date="2025-02-28T12:58:00Z" w16du:dateUtc="2025-02-28T07:28:00Z"/>
        </w:rPr>
      </w:pPr>
      <w:ins w:id="240" w:author="Keshav Singh" w:date="2025-02-28T12:58:00Z" w16du:dateUtc="2025-02-28T07:28:00Z">
        <w:r>
          <w:rPr>
            <w:rFonts w:eastAsia="Times New Roman"/>
          </w:rPr>
          <w:lastRenderedPageBreak/>
          <w:fldChar w:fldCharType="begin"/>
        </w:r>
        <w:r>
          <w:rPr>
            <w:rFonts w:eastAsia="Times New Roman"/>
          </w:rPr>
          <w:instrText xml:space="preserve"> INCLUDEPICTURE  \d "C:/a621c7417f9e3f85f9e68cd379ab8b2d8c904e633e536315b2605f19d90acf1b"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"C:/a621c7417f9e3f85f9e68cd379ab8b2d8c904e633e536315b2605f19d90acf1b" \* MERGEFORMATINET </w:instrText>
        </w:r>
        <w:r>
          <w:rPr>
            <w:rFonts w:eastAsia="Times New Roman"/>
            <w:noProof/>
          </w:rPr>
          <w:fldChar w:fldCharType="separate"/>
        </w:r>
        <w:r>
          <w:rPr>
            <w:rFonts w:eastAsia="Times New Roman"/>
            <w:noProof/>
          </w:rPr>
          <w:drawing>
            <wp:inline distT="0" distB="0" distL="0" distR="0" wp14:anchorId="5A066A71" wp14:editId="432E58D4">
              <wp:extent cx="5954395" cy="2592070"/>
              <wp:effectExtent l="0" t="0" r="1905" b="0"/>
              <wp:docPr id="108870033"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395" cy="259207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ins>
    </w:p>
    <w:p w14:paraId="5F26A9EF" w14:textId="6A7C207D" w:rsidR="00805145" w:rsidRDefault="00805145">
      <w:pPr>
        <w:pStyle w:val="Heading4"/>
        <w:rPr>
          <w:ins w:id="241" w:author="Keshav Singh" w:date="2025-02-28T12:58:00Z" w16du:dateUtc="2025-02-28T07:28:00Z"/>
        </w:rPr>
        <w:pPrChange w:id="242" w:author="Keshav Singh" w:date="2025-02-28T12:59:00Z" w16du:dateUtc="2025-02-28T07:29:00Z">
          <w:pPr>
            <w:pStyle w:val="NormalWeb"/>
          </w:pPr>
        </w:pPrChange>
      </w:pPr>
      <w:ins w:id="243" w:author="Keshav Singh" w:date="2025-02-28T12:58:00Z" w16du:dateUtc="2025-02-28T07:28:00Z">
        <w:r>
          <w:t xml:space="preserve">Viewing Root CA </w:t>
        </w:r>
      </w:ins>
      <w:ins w:id="244" w:author="Keshav Singh" w:date="2025-02-28T12:59:00Z" w16du:dateUtc="2025-02-28T07:29:00Z">
        <w:r>
          <w:t>Certificate</w:t>
        </w:r>
      </w:ins>
    </w:p>
    <w:p w14:paraId="2E13EF95" w14:textId="77C51795" w:rsidR="00065FC4" w:rsidRDefault="00000000" w:rsidP="00BD04DA">
      <w:pPr>
        <w:pStyle w:val="NormalWeb"/>
      </w:pPr>
      <w:r>
        <w:t xml:space="preserve">In Certificate Trust Store, the user </w:t>
      </w:r>
      <w:ins w:id="245" w:author="Keshav Singh" w:date="2025-02-28T09:32:00Z" w16du:dateUtc="2025-02-28T04:02:00Z">
        <w:r w:rsidR="003913CC">
          <w:t xml:space="preserve">can </w:t>
        </w:r>
      </w:ins>
      <w:r>
        <w:t>view</w:t>
      </w:r>
      <w:del w:id="246" w:author="Keshav Singh" w:date="2025-02-28T09:32:00Z" w16du:dateUtc="2025-02-28T04:02:00Z">
        <w:r w:rsidDel="003913CC">
          <w:delText>s</w:delText>
        </w:r>
      </w:del>
      <w:r>
        <w:t xml:space="preserve"> the </w:t>
      </w:r>
      <w:r>
        <w:rPr>
          <w:shd w:val="clear" w:color="auto" w:fill="D3F1A7"/>
        </w:rPr>
        <w:t xml:space="preserve">list of </w:t>
      </w:r>
      <w:ins w:id="247" w:author="Keshav Singh" w:date="2025-02-28T09:32:00Z" w16du:dateUtc="2025-02-28T04:02:00Z">
        <w:r w:rsidR="00602D0E">
          <w:rPr>
            <w:shd w:val="clear" w:color="auto" w:fill="D3F1A7"/>
          </w:rPr>
          <w:t>‘</w:t>
        </w:r>
      </w:ins>
      <w:r w:rsidRPr="007B4CCC">
        <w:rPr>
          <w:b/>
          <w:bCs/>
          <w:shd w:val="clear" w:color="auto" w:fill="D3F1A7"/>
          <w:rPrChange w:id="248" w:author="Keshav Singh" w:date="2025-02-28T09:33:00Z" w16du:dateUtc="2025-02-28T04:03:00Z">
            <w:rPr>
              <w:shd w:val="clear" w:color="auto" w:fill="D3F1A7"/>
            </w:rPr>
          </w:rPrChange>
        </w:rPr>
        <w:t>Root CA Certificates</w:t>
      </w:r>
      <w:ins w:id="249" w:author="Keshav Singh" w:date="2025-02-28T09:33:00Z" w16du:dateUtc="2025-02-28T04:03:00Z">
        <w:r w:rsidR="00602D0E">
          <w:rPr>
            <w:shd w:val="clear" w:color="auto" w:fill="D3F1A7"/>
          </w:rPr>
          <w:t>’</w:t>
        </w:r>
      </w:ins>
      <w:r>
        <w:t xml:space="preserve"> uploaded by admin till date with details such as </w:t>
      </w:r>
      <w:ins w:id="250" w:author="Keshav Singh" w:date="2025-02-28T09:33:00Z" w16du:dateUtc="2025-02-28T04:03:00Z">
        <w:r w:rsidR="00996561" w:rsidRPr="00996561">
          <w:rPr>
            <w:b/>
            <w:bCs/>
            <w:rPrChange w:id="251" w:author="Keshav Singh" w:date="2025-02-28T09:33:00Z" w16du:dateUtc="2025-02-28T04:03:00Z">
              <w:rPr/>
            </w:rPrChange>
          </w:rPr>
          <w:t>C</w:t>
        </w:r>
      </w:ins>
      <w:del w:id="252" w:author="Keshav Singh" w:date="2025-02-28T09:33:00Z" w16du:dateUtc="2025-02-28T04:03:00Z">
        <w:r w:rsidRPr="00996561" w:rsidDel="00996561">
          <w:rPr>
            <w:b/>
            <w:bCs/>
            <w:rPrChange w:id="253" w:author="Keshav Singh" w:date="2025-02-28T09:33:00Z" w16du:dateUtc="2025-02-28T04:03:00Z">
              <w:rPr/>
            </w:rPrChange>
          </w:rPr>
          <w:delText>c</w:delText>
        </w:r>
      </w:del>
      <w:r w:rsidRPr="00996561">
        <w:rPr>
          <w:b/>
          <w:bCs/>
          <w:rPrChange w:id="254" w:author="Keshav Singh" w:date="2025-02-28T09:33:00Z" w16du:dateUtc="2025-02-28T04:03:00Z">
            <w:rPr/>
          </w:rPrChange>
        </w:rPr>
        <w:t>ertificate ID</w:t>
      </w:r>
      <w:r>
        <w:t xml:space="preserve">, </w:t>
      </w:r>
      <w:ins w:id="255" w:author="Keshav Singh" w:date="2025-02-28T09:33:00Z" w16du:dateUtc="2025-02-28T04:03:00Z">
        <w:r w:rsidR="00996561" w:rsidRPr="00996561">
          <w:rPr>
            <w:b/>
            <w:bCs/>
            <w:rPrChange w:id="256" w:author="Keshav Singh" w:date="2025-02-28T09:33:00Z" w16du:dateUtc="2025-02-28T04:03:00Z">
              <w:rPr/>
            </w:rPrChange>
          </w:rPr>
          <w:t>P</w:t>
        </w:r>
      </w:ins>
      <w:del w:id="257" w:author="Keshav Singh" w:date="2025-02-28T09:33:00Z" w16du:dateUtc="2025-02-28T04:03:00Z">
        <w:r w:rsidRPr="00996561" w:rsidDel="00996561">
          <w:rPr>
            <w:b/>
            <w:bCs/>
            <w:rPrChange w:id="258" w:author="Keshav Singh" w:date="2025-02-28T09:33:00Z" w16du:dateUtc="2025-02-28T04:03:00Z">
              <w:rPr/>
            </w:rPrChange>
          </w:rPr>
          <w:delText>p</w:delText>
        </w:r>
      </w:del>
      <w:r w:rsidRPr="00996561">
        <w:rPr>
          <w:b/>
          <w:bCs/>
          <w:rPrChange w:id="259" w:author="Keshav Singh" w:date="2025-02-28T09:33:00Z" w16du:dateUtc="2025-02-28T04:03:00Z">
            <w:rPr/>
          </w:rPrChange>
        </w:rPr>
        <w:t xml:space="preserve">artner </w:t>
      </w:r>
      <w:ins w:id="260" w:author="Keshav Singh" w:date="2025-02-28T09:33:00Z" w16du:dateUtc="2025-02-28T04:03:00Z">
        <w:r w:rsidR="00996561" w:rsidRPr="00996561">
          <w:rPr>
            <w:b/>
            <w:bCs/>
            <w:rPrChange w:id="261" w:author="Keshav Singh" w:date="2025-02-28T09:33:00Z" w16du:dateUtc="2025-02-28T04:03:00Z">
              <w:rPr/>
            </w:rPrChange>
          </w:rPr>
          <w:t>D</w:t>
        </w:r>
      </w:ins>
      <w:del w:id="262" w:author="Keshav Singh" w:date="2025-02-28T09:33:00Z" w16du:dateUtc="2025-02-28T04:03:00Z">
        <w:r w:rsidRPr="00996561" w:rsidDel="00996561">
          <w:rPr>
            <w:b/>
            <w:bCs/>
            <w:rPrChange w:id="263" w:author="Keshav Singh" w:date="2025-02-28T09:33:00Z" w16du:dateUtc="2025-02-28T04:03:00Z">
              <w:rPr/>
            </w:rPrChange>
          </w:rPr>
          <w:delText>d</w:delText>
        </w:r>
      </w:del>
      <w:r w:rsidRPr="00996561">
        <w:rPr>
          <w:b/>
          <w:bCs/>
          <w:rPrChange w:id="264" w:author="Keshav Singh" w:date="2025-02-28T09:33:00Z" w16du:dateUtc="2025-02-28T04:03:00Z">
            <w:rPr/>
          </w:rPrChange>
        </w:rPr>
        <w:t>omain</w:t>
      </w:r>
      <w:r>
        <w:t xml:space="preserve">, </w:t>
      </w:r>
      <w:ins w:id="265" w:author="Keshav Singh" w:date="2025-02-28T09:33:00Z" w16du:dateUtc="2025-02-28T04:03:00Z">
        <w:r w:rsidR="00996561" w:rsidRPr="00996561">
          <w:rPr>
            <w:b/>
            <w:bCs/>
            <w:rPrChange w:id="266" w:author="Keshav Singh" w:date="2025-02-28T09:33:00Z" w16du:dateUtc="2025-02-28T04:03:00Z">
              <w:rPr/>
            </w:rPrChange>
          </w:rPr>
          <w:t>I</w:t>
        </w:r>
      </w:ins>
      <w:del w:id="267" w:author="Keshav Singh" w:date="2025-02-28T09:33:00Z" w16du:dateUtc="2025-02-28T04:03:00Z">
        <w:r w:rsidRPr="00996561" w:rsidDel="00996561">
          <w:rPr>
            <w:b/>
            <w:bCs/>
            <w:rPrChange w:id="268" w:author="Keshav Singh" w:date="2025-02-28T09:33:00Z" w16du:dateUtc="2025-02-28T04:03:00Z">
              <w:rPr/>
            </w:rPrChange>
          </w:rPr>
          <w:delText>i</w:delText>
        </w:r>
      </w:del>
      <w:r w:rsidRPr="00996561">
        <w:rPr>
          <w:b/>
          <w:bCs/>
          <w:rPrChange w:id="269" w:author="Keshav Singh" w:date="2025-02-28T09:33:00Z" w16du:dateUtc="2025-02-28T04:03:00Z">
            <w:rPr/>
          </w:rPrChange>
        </w:rPr>
        <w:t xml:space="preserve">ssued </w:t>
      </w:r>
      <w:ins w:id="270" w:author="Keshav Singh" w:date="2025-02-28T09:33:00Z" w16du:dateUtc="2025-02-28T04:03:00Z">
        <w:r w:rsidR="00996561" w:rsidRPr="00996561">
          <w:rPr>
            <w:b/>
            <w:bCs/>
            <w:rPrChange w:id="271" w:author="Keshav Singh" w:date="2025-02-28T09:33:00Z" w16du:dateUtc="2025-02-28T04:03:00Z">
              <w:rPr/>
            </w:rPrChange>
          </w:rPr>
          <w:t>T</w:t>
        </w:r>
      </w:ins>
      <w:del w:id="272" w:author="Keshav Singh" w:date="2025-02-28T09:33:00Z" w16du:dateUtc="2025-02-28T04:03:00Z">
        <w:r w:rsidRPr="00996561" w:rsidDel="00996561">
          <w:rPr>
            <w:b/>
            <w:bCs/>
            <w:rPrChange w:id="273" w:author="Keshav Singh" w:date="2025-02-28T09:33:00Z" w16du:dateUtc="2025-02-28T04:03:00Z">
              <w:rPr/>
            </w:rPrChange>
          </w:rPr>
          <w:delText>t</w:delText>
        </w:r>
      </w:del>
      <w:r w:rsidRPr="00996561">
        <w:rPr>
          <w:b/>
          <w:bCs/>
          <w:rPrChange w:id="274" w:author="Keshav Singh" w:date="2025-02-28T09:33:00Z" w16du:dateUtc="2025-02-28T04:03:00Z">
            <w:rPr/>
          </w:rPrChange>
        </w:rPr>
        <w:t>o</w:t>
      </w:r>
      <w:r>
        <w:t xml:space="preserve">, </w:t>
      </w:r>
      <w:ins w:id="275" w:author="Keshav Singh" w:date="2025-02-28T09:34:00Z" w16du:dateUtc="2025-02-28T04:04:00Z">
        <w:r w:rsidR="00996561" w:rsidRPr="00996561">
          <w:rPr>
            <w:b/>
            <w:bCs/>
            <w:rPrChange w:id="276" w:author="Keshav Singh" w:date="2025-02-28T09:34:00Z" w16du:dateUtc="2025-02-28T04:04:00Z">
              <w:rPr/>
            </w:rPrChange>
          </w:rPr>
          <w:t>I</w:t>
        </w:r>
      </w:ins>
      <w:del w:id="277" w:author="Keshav Singh" w:date="2025-02-28T09:34:00Z" w16du:dateUtc="2025-02-28T04:04:00Z">
        <w:r w:rsidRPr="00996561" w:rsidDel="00996561">
          <w:rPr>
            <w:b/>
            <w:bCs/>
            <w:rPrChange w:id="278" w:author="Keshav Singh" w:date="2025-02-28T09:34:00Z" w16du:dateUtc="2025-02-28T04:04:00Z">
              <w:rPr/>
            </w:rPrChange>
          </w:rPr>
          <w:delText>i</w:delText>
        </w:r>
      </w:del>
      <w:r w:rsidRPr="00996561">
        <w:rPr>
          <w:b/>
          <w:bCs/>
          <w:rPrChange w:id="279" w:author="Keshav Singh" w:date="2025-02-28T09:34:00Z" w16du:dateUtc="2025-02-28T04:04:00Z">
            <w:rPr/>
          </w:rPrChange>
        </w:rPr>
        <w:t xml:space="preserve">ssued </w:t>
      </w:r>
      <w:ins w:id="280" w:author="Keshav Singh" w:date="2025-02-28T09:34:00Z" w16du:dateUtc="2025-02-28T04:04:00Z">
        <w:r w:rsidR="00996561" w:rsidRPr="00996561">
          <w:rPr>
            <w:b/>
            <w:bCs/>
            <w:rPrChange w:id="281" w:author="Keshav Singh" w:date="2025-02-28T09:34:00Z" w16du:dateUtc="2025-02-28T04:04:00Z">
              <w:rPr/>
            </w:rPrChange>
          </w:rPr>
          <w:t>B</w:t>
        </w:r>
      </w:ins>
      <w:del w:id="282" w:author="Keshav Singh" w:date="2025-02-28T09:34:00Z" w16du:dateUtc="2025-02-28T04:04:00Z">
        <w:r w:rsidRPr="00996561" w:rsidDel="00996561">
          <w:rPr>
            <w:b/>
            <w:bCs/>
            <w:rPrChange w:id="283" w:author="Keshav Singh" w:date="2025-02-28T09:34:00Z" w16du:dateUtc="2025-02-28T04:04:00Z">
              <w:rPr/>
            </w:rPrChange>
          </w:rPr>
          <w:delText>b</w:delText>
        </w:r>
      </w:del>
      <w:r w:rsidRPr="00996561">
        <w:rPr>
          <w:b/>
          <w:bCs/>
          <w:rPrChange w:id="284" w:author="Keshav Singh" w:date="2025-02-28T09:34:00Z" w16du:dateUtc="2025-02-28T04:04:00Z">
            <w:rPr/>
          </w:rPrChange>
        </w:rPr>
        <w:t>y</w:t>
      </w:r>
      <w:r>
        <w:t xml:space="preserve">, </w:t>
      </w:r>
      <w:ins w:id="285" w:author="Keshav Singh" w:date="2025-02-28T09:34:00Z" w16du:dateUtc="2025-02-28T04:04:00Z">
        <w:r w:rsidR="007D5B74" w:rsidRPr="007D5B74">
          <w:rPr>
            <w:b/>
            <w:bCs/>
            <w:rPrChange w:id="286" w:author="Keshav Singh" w:date="2025-02-28T09:34:00Z" w16du:dateUtc="2025-02-28T04:04:00Z">
              <w:rPr/>
            </w:rPrChange>
          </w:rPr>
          <w:t>V</w:t>
        </w:r>
      </w:ins>
      <w:del w:id="287" w:author="Keshav Singh" w:date="2025-02-28T09:34:00Z" w16du:dateUtc="2025-02-28T04:04:00Z">
        <w:r w:rsidRPr="007D5B74" w:rsidDel="007D5B74">
          <w:rPr>
            <w:b/>
            <w:bCs/>
            <w:rPrChange w:id="288" w:author="Keshav Singh" w:date="2025-02-28T09:34:00Z" w16du:dateUtc="2025-02-28T04:04:00Z">
              <w:rPr/>
            </w:rPrChange>
          </w:rPr>
          <w:delText>v</w:delText>
        </w:r>
      </w:del>
      <w:r w:rsidRPr="007D5B74">
        <w:rPr>
          <w:b/>
          <w:bCs/>
          <w:rPrChange w:id="289" w:author="Keshav Singh" w:date="2025-02-28T09:34:00Z" w16du:dateUtc="2025-02-28T04:04:00Z">
            <w:rPr/>
          </w:rPrChange>
        </w:rPr>
        <w:t xml:space="preserve">alidity </w:t>
      </w:r>
      <w:ins w:id="290" w:author="Keshav Singh" w:date="2025-02-28T09:34:00Z" w16du:dateUtc="2025-02-28T04:04:00Z">
        <w:r w:rsidR="007D5B74" w:rsidRPr="007D5B74">
          <w:rPr>
            <w:b/>
            <w:bCs/>
            <w:rPrChange w:id="291" w:author="Keshav Singh" w:date="2025-02-28T09:34:00Z" w16du:dateUtc="2025-02-28T04:04:00Z">
              <w:rPr/>
            </w:rPrChange>
          </w:rPr>
          <w:t>P</w:t>
        </w:r>
      </w:ins>
      <w:del w:id="292" w:author="Keshav Singh" w:date="2025-02-28T09:34:00Z" w16du:dateUtc="2025-02-28T04:04:00Z">
        <w:r w:rsidRPr="007D5B74" w:rsidDel="007D5B74">
          <w:rPr>
            <w:b/>
            <w:bCs/>
            <w:rPrChange w:id="293" w:author="Keshav Singh" w:date="2025-02-28T09:34:00Z" w16du:dateUtc="2025-02-28T04:04:00Z">
              <w:rPr/>
            </w:rPrChange>
          </w:rPr>
          <w:delText>p</w:delText>
        </w:r>
      </w:del>
      <w:r w:rsidRPr="007D5B74">
        <w:rPr>
          <w:b/>
          <w:bCs/>
          <w:rPrChange w:id="294" w:author="Keshav Singh" w:date="2025-02-28T09:34:00Z" w16du:dateUtc="2025-02-28T04:04:00Z">
            <w:rPr/>
          </w:rPrChange>
        </w:rPr>
        <w:t>eriod</w:t>
      </w:r>
      <w:ins w:id="295" w:author="Keshav Singh" w:date="2025-02-28T09:34:00Z" w16du:dateUtc="2025-02-28T04:04:00Z">
        <w:r w:rsidR="007D5B74">
          <w:t xml:space="preserve"> and</w:t>
        </w:r>
      </w:ins>
      <w:del w:id="296" w:author="Keshav Singh" w:date="2025-02-28T09:34:00Z" w16du:dateUtc="2025-02-28T04:04:00Z">
        <w:r w:rsidDel="007D5B74">
          <w:delText>,</w:delText>
        </w:r>
      </w:del>
      <w:r>
        <w:t xml:space="preserve"> </w:t>
      </w:r>
      <w:ins w:id="297" w:author="Keshav Singh" w:date="2025-02-28T09:34:00Z" w16du:dateUtc="2025-02-28T04:04:00Z">
        <w:r w:rsidR="007D5B74" w:rsidRPr="007D5B74">
          <w:rPr>
            <w:b/>
            <w:bCs/>
            <w:rPrChange w:id="298" w:author="Keshav Singh" w:date="2025-02-28T09:34:00Z" w16du:dateUtc="2025-02-28T04:04:00Z">
              <w:rPr/>
            </w:rPrChange>
          </w:rPr>
          <w:t>V</w:t>
        </w:r>
      </w:ins>
      <w:del w:id="299" w:author="Keshav Singh" w:date="2025-02-28T09:34:00Z" w16du:dateUtc="2025-02-28T04:04:00Z">
        <w:r w:rsidRPr="007D5B74" w:rsidDel="007D5B74">
          <w:rPr>
            <w:b/>
            <w:bCs/>
            <w:rPrChange w:id="300" w:author="Keshav Singh" w:date="2025-02-28T09:34:00Z" w16du:dateUtc="2025-02-28T04:04:00Z">
              <w:rPr/>
            </w:rPrChange>
          </w:rPr>
          <w:delText>v</w:delText>
        </w:r>
      </w:del>
      <w:r w:rsidRPr="007D5B74">
        <w:rPr>
          <w:b/>
          <w:bCs/>
          <w:rPrChange w:id="301" w:author="Keshav Singh" w:date="2025-02-28T09:34:00Z" w16du:dateUtc="2025-02-28T04:04:00Z">
            <w:rPr/>
          </w:rPrChange>
        </w:rPr>
        <w:t xml:space="preserve">alidity </w:t>
      </w:r>
      <w:ins w:id="302" w:author="Keshav Singh" w:date="2025-02-28T09:34:00Z" w16du:dateUtc="2025-02-28T04:04:00Z">
        <w:r w:rsidR="007D5B74" w:rsidRPr="007D5B74">
          <w:rPr>
            <w:b/>
            <w:bCs/>
            <w:rPrChange w:id="303" w:author="Keshav Singh" w:date="2025-02-28T09:34:00Z" w16du:dateUtc="2025-02-28T04:04:00Z">
              <w:rPr/>
            </w:rPrChange>
          </w:rPr>
          <w:t>S</w:t>
        </w:r>
      </w:ins>
      <w:del w:id="304" w:author="Keshav Singh" w:date="2025-02-28T09:34:00Z" w16du:dateUtc="2025-02-28T04:04:00Z">
        <w:r w:rsidRPr="007D5B74" w:rsidDel="007D5B74">
          <w:rPr>
            <w:b/>
            <w:bCs/>
            <w:rPrChange w:id="305" w:author="Keshav Singh" w:date="2025-02-28T09:34:00Z" w16du:dateUtc="2025-02-28T04:04:00Z">
              <w:rPr/>
            </w:rPrChange>
          </w:rPr>
          <w:delText>s</w:delText>
        </w:r>
      </w:del>
      <w:r w:rsidRPr="007D5B74">
        <w:rPr>
          <w:b/>
          <w:bCs/>
          <w:rPrChange w:id="306" w:author="Keshav Singh" w:date="2025-02-28T09:34:00Z" w16du:dateUtc="2025-02-28T04:04:00Z">
            <w:rPr/>
          </w:rPrChange>
        </w:rPr>
        <w:t>tatus</w:t>
      </w:r>
      <w:r>
        <w:t xml:space="preserve"> (</w:t>
      </w:r>
      <w:ins w:id="307" w:author="Keshav Singh" w:date="2025-02-28T09:34:00Z" w16du:dateUtc="2025-02-28T04:04:00Z">
        <w:r w:rsidR="007D5B74">
          <w:t>V</w:t>
        </w:r>
      </w:ins>
      <w:del w:id="308" w:author="Keshav Singh" w:date="2025-02-28T09:34:00Z" w16du:dateUtc="2025-02-28T04:04:00Z">
        <w:r w:rsidDel="007D5B74">
          <w:delText>v</w:delText>
        </w:r>
      </w:del>
      <w:r>
        <w:t>alid</w:t>
      </w:r>
      <w:r w:rsidR="003832C1">
        <w:t xml:space="preserve"> </w:t>
      </w:r>
      <w:r>
        <w:t xml:space="preserve">/ </w:t>
      </w:r>
      <w:ins w:id="309" w:author="Keshav Singh" w:date="2025-02-28T09:34:00Z" w16du:dateUtc="2025-02-28T04:04:00Z">
        <w:r w:rsidR="007D5B74">
          <w:t>E</w:t>
        </w:r>
      </w:ins>
      <w:del w:id="310" w:author="Keshav Singh" w:date="2025-02-28T09:34:00Z" w16du:dateUtc="2025-02-28T04:04:00Z">
        <w:r w:rsidDel="007D5B74">
          <w:delText>e</w:delText>
        </w:r>
      </w:del>
      <w:r>
        <w:t xml:space="preserve">xpired) </w:t>
      </w:r>
      <w:r w:rsidRPr="00897BB4">
        <w:rPr>
          <w:highlight w:val="yellow"/>
        </w:rPr>
        <w:t>etc</w:t>
      </w:r>
      <w:r>
        <w:t>.</w:t>
      </w:r>
    </w:p>
    <w:p w14:paraId="4DDB0337"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"C:/9ae399912e8143d854093b2b35e21c9f20870e2024eb309fdda0c40a09993f05"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"C:/9ae399912e8143d854093b2b35e21c9f20870e2024eb309fdda0c40a09993f05" \* MERGEFORMATINET </w:instrText>
      </w:r>
      <w:r>
        <w:rPr>
          <w:rFonts w:eastAsia="Times New Roman"/>
          <w:noProof/>
        </w:rPr>
        <w:fldChar w:fldCharType="separate"/>
      </w:r>
      <w:r w:rsidR="00EA2179">
        <w:rPr>
          <w:rFonts w:eastAsia="Times New Roman"/>
          <w:noProof/>
        </w:rPr>
        <w:pict w14:anchorId="14FA7101">
          <v:shape id="_x0000_i1121" type="#_x0000_t75" alt="" style="width:469.15pt;height:209.25pt;mso-width-percent:0;mso-height-percent:0;mso-width-percent:0;mso-height-percent:0">
            <v:imagedata r:id="rId24" r:href="rId2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61737E2" w14:textId="00CE79D1" w:rsidR="00065FC4" w:rsidRDefault="00000000" w:rsidP="00BD04DA">
      <w:pPr>
        <w:pStyle w:val="NormalWeb"/>
      </w:pPr>
      <w:r>
        <w:t>Each active certificate record has two options in action menu</w:t>
      </w:r>
      <w:r w:rsidR="008A5B72">
        <w:t xml:space="preserve"> </w:t>
      </w:r>
      <w:r>
        <w:t xml:space="preserve">- </w:t>
      </w:r>
      <w:r>
        <w:rPr>
          <w:rStyle w:val="Strong"/>
        </w:rPr>
        <w:t>View</w:t>
      </w:r>
      <w:r>
        <w:t xml:space="preserve"> and </w:t>
      </w:r>
      <w:r>
        <w:rPr>
          <w:rStyle w:val="Strong"/>
        </w:rPr>
        <w:t>Download</w:t>
      </w:r>
      <w:r>
        <w:t xml:space="preserve"> Certificate.</w:t>
      </w:r>
    </w:p>
    <w:p w14:paraId="23C7D051" w14:textId="55F38850" w:rsidR="00065FC4" w:rsidRDefault="00000000" w:rsidP="00BD04DA">
      <w:pPr>
        <w:rPr>
          <w:ins w:id="311" w:author="Keshav Singh" w:date="2025-02-28T09:35:00Z" w16du:dateUtc="2025-02-28T04:05:00Z"/>
          <w:rFonts w:eastAsia="Times New Roman"/>
        </w:rPr>
      </w:pPr>
      <w:r>
        <w:rPr>
          <w:rFonts w:eastAsia="Times New Roman"/>
        </w:rPr>
        <w:lastRenderedPageBreak/>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sidR="00EA2179">
        <w:rPr>
          <w:rFonts w:eastAsia="Times New Roman"/>
          <w:noProof/>
        </w:rPr>
        <w:pict w14:anchorId="1946C9DA">
          <v:shape id="_x0000_i1120" type="#_x0000_t75" alt="" style="width:468pt;height:205.9pt;mso-width-percent:0;mso-height-percent:0;mso-width-percent:0;mso-height-percent:0">
            <v:imagedata r:id="rId26" r:href="rId2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F24E037" w14:textId="77777777" w:rsidR="007B553D" w:rsidRDefault="007B553D" w:rsidP="00BD04DA">
      <w:pPr>
        <w:rPr>
          <w:rFonts w:eastAsia="Times New Roman"/>
        </w:rPr>
      </w:pPr>
    </w:p>
    <w:p w14:paraId="548A2BE2" w14:textId="67EDF98D" w:rsidR="00445559" w:rsidRPr="008C0419" w:rsidRDefault="00445559">
      <w:pPr>
        <w:pStyle w:val="Heading4"/>
        <w:rPr>
          <w:ins w:id="312" w:author="Keshav Singh" w:date="2025-02-26T12:25:00Z" w16du:dateUtc="2025-02-26T06:55:00Z"/>
        </w:rPr>
        <w:pPrChange w:id="313" w:author="Keshav Singh" w:date="2025-02-28T13:00:00Z" w16du:dateUtc="2025-02-28T07:30:00Z">
          <w:pPr>
            <w:pStyle w:val="NormalWeb"/>
          </w:pPr>
        </w:pPrChange>
      </w:pPr>
      <w:ins w:id="314" w:author="Keshav Singh" w:date="2025-02-26T12:25:00Z" w16du:dateUtc="2025-02-26T06:55:00Z">
        <w:r w:rsidRPr="008C0419">
          <w:t>View Root CA details</w:t>
        </w:r>
      </w:ins>
    </w:p>
    <w:p w14:paraId="438F6687" w14:textId="7C012F8D" w:rsidR="00065FC4" w:rsidRDefault="00000000" w:rsidP="00BD04DA">
      <w:pPr>
        <w:pStyle w:val="NormalWeb"/>
      </w:pPr>
      <w:r>
        <w:t>On clicking View, the Root CA certificate detail can be viewed individually.</w:t>
      </w:r>
    </w:p>
    <w:p w14:paraId="6F5D1E3C" w14:textId="77777777" w:rsidR="00065FC4" w:rsidRDefault="00000000" w:rsidP="00BD04DA">
      <w:pPr>
        <w:rPr>
          <w:ins w:id="315" w:author="Keshav Singh" w:date="2025-02-28T09:48:00Z" w16du:dateUtc="2025-02-28T04:18:00Z"/>
          <w:rFonts w:eastAsia="Times New Roman"/>
        </w:rPr>
      </w:pPr>
      <w:r>
        <w:rPr>
          <w:rFonts w:eastAsia="Times New Roman"/>
        </w:rPr>
        <w:fldChar w:fldCharType="begin"/>
      </w:r>
      <w:r>
        <w:rPr>
          <w:rFonts w:eastAsia="Times New Roman"/>
        </w:rPr>
        <w:instrText xml:space="preserve"> INCLUDEPICTURE  \d "C:/574a41281fabef942bb68c356b46b8d7f39f774d3739183014831c73fa59f6ba"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"C:/574a41281fabef942bb68c356b46b8d7f39f774d3739183014831c73fa59f6ba" \* MERGEFORMATINET </w:instrText>
      </w:r>
      <w:r>
        <w:rPr>
          <w:rFonts w:eastAsia="Times New Roman"/>
          <w:noProof/>
        </w:rPr>
        <w:fldChar w:fldCharType="separate"/>
      </w:r>
      <w:r w:rsidR="00EA2179">
        <w:rPr>
          <w:rFonts w:eastAsia="Times New Roman"/>
          <w:noProof/>
        </w:rPr>
        <w:pict w14:anchorId="47FB32FA">
          <v:shape id="_x0000_i1119" type="#_x0000_t75" alt="" style="width:468pt;height:204.75pt;mso-width-percent:0;mso-height-percent:0;mso-width-percent:0;mso-height-percent:0">
            <v:imagedata r:id="rId28" r:href="rId2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39F6851" w14:textId="77777777" w:rsidR="00A932FC" w:rsidRDefault="00A932FC" w:rsidP="00BD04DA">
      <w:pPr>
        <w:rPr>
          <w:rFonts w:eastAsia="Times New Roman"/>
        </w:rPr>
      </w:pPr>
    </w:p>
    <w:p w14:paraId="35772390" w14:textId="06B055EB" w:rsidR="009D2123" w:rsidRDefault="004406B2">
      <w:pPr>
        <w:pStyle w:val="Heading4"/>
        <w:rPr>
          <w:ins w:id="316" w:author="Keshav Singh" w:date="2025-02-26T12:26:00Z" w16du:dateUtc="2025-02-26T06:56:00Z"/>
        </w:rPr>
        <w:pPrChange w:id="317" w:author="Keshav Singh" w:date="2025-02-28T13:00:00Z" w16du:dateUtc="2025-02-28T07:30:00Z">
          <w:pPr>
            <w:pStyle w:val="NormalWeb"/>
          </w:pPr>
        </w:pPrChange>
      </w:pPr>
      <w:ins w:id="318" w:author="Keshav Singh" w:date="2025-02-26T12:26:00Z" w16du:dateUtc="2025-02-26T06:56:00Z">
        <w:r>
          <w:t>Download Root CA</w:t>
        </w:r>
      </w:ins>
    </w:p>
    <w:p w14:paraId="625DD1CA" w14:textId="62C3A898" w:rsidR="00065FC4" w:rsidRDefault="00000000" w:rsidP="00BD04DA">
      <w:pPr>
        <w:pStyle w:val="NormalWeb"/>
      </w:pPr>
      <w:r>
        <w:t>In the same page</w:t>
      </w:r>
      <w:ins w:id="319" w:author="Keshav Singh" w:date="2025-02-26T12:26:00Z" w16du:dateUtc="2025-02-26T06:56:00Z">
        <w:r w:rsidR="004406B2">
          <w:t xml:space="preserve"> (Root CA </w:t>
        </w:r>
      </w:ins>
      <w:ins w:id="320" w:author="Keshav Singh" w:date="2025-02-26T12:28:00Z" w16du:dateUtc="2025-02-26T06:58:00Z">
        <w:r w:rsidR="00022035">
          <w:t>d</w:t>
        </w:r>
      </w:ins>
      <w:ins w:id="321" w:author="Keshav Singh" w:date="2025-02-26T12:26:00Z" w16du:dateUtc="2025-02-26T06:56:00Z">
        <w:r w:rsidR="004406B2">
          <w:t>etail</w:t>
        </w:r>
      </w:ins>
      <w:ins w:id="322" w:author="Keshav Singh" w:date="2025-02-26T12:28:00Z" w16du:dateUtc="2025-02-26T06:58:00Z">
        <w:r w:rsidR="00022035">
          <w:t>s</w:t>
        </w:r>
      </w:ins>
      <w:ins w:id="323" w:author="Keshav Singh" w:date="2025-02-26T12:26:00Z" w16du:dateUtc="2025-02-26T06:56:00Z">
        <w:r w:rsidR="004406B2">
          <w:t>)</w:t>
        </w:r>
      </w:ins>
      <w:r>
        <w:t>, an option to download the Roo</w:t>
      </w:r>
      <w:r w:rsidR="003516AA">
        <w:t>t</w:t>
      </w:r>
      <w:r>
        <w:t xml:space="preserve"> CA certificate in .p7b file is also provided. Clicking on download, a success message appears.</w:t>
      </w:r>
    </w:p>
    <w:p w14:paraId="44462519"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"C:/06f54c33f387d7c369f1399485bb136431a6da54e259e4b0a5a86fe0ed1a2368"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"C:/06f54c33f387d7c369f1399485bb136431a6da54e259e4b0a5a86fe0ed1a2368" \* MERGEFORMATINET </w:instrText>
      </w:r>
      <w:r>
        <w:rPr>
          <w:rFonts w:eastAsia="Times New Roman"/>
          <w:noProof/>
        </w:rPr>
        <w:fldChar w:fldCharType="separate"/>
      </w:r>
      <w:r w:rsidR="00EA2179">
        <w:rPr>
          <w:rFonts w:eastAsia="Times New Roman"/>
          <w:noProof/>
        </w:rPr>
        <w:pict w14:anchorId="49D220ED">
          <v:shape id="_x0000_i1118" type="#_x0000_t75" alt="" style="width:469.15pt;height:207pt;mso-width-percent:0;mso-height-percent:0;mso-width-percent:0;mso-height-percent:0">
            <v:imagedata r:id="rId30" r:href="rId3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20A0D71" w14:textId="77777777" w:rsidR="00065FC4" w:rsidRDefault="00000000" w:rsidP="00BD04DA">
      <w:pPr>
        <w:pStyle w:val="NormalWeb"/>
      </w:pPr>
      <w:r>
        <w:t>On opening the .p7b file from local system, the Root CA Certificate can be viewed as below:</w:t>
      </w:r>
    </w:p>
    <w:p w14:paraId="66B28E53" w14:textId="77777777" w:rsidR="00065FC4" w:rsidRDefault="00000000" w:rsidP="00BD04DA">
      <w:pPr>
        <w:pStyle w:val="NormalWeb"/>
      </w:pPr>
      <w:commentRangeStart w:id="324"/>
      <w:r>
        <w:rPr>
          <w:shd w:val="clear" w:color="auto" w:fill="C6EDFB"/>
        </w:rPr>
        <w:t xml:space="preserve">NOTE: any external installation required </w:t>
      </w:r>
      <w:hyperlink r:id="rId32" w:tgtFrame="_blank" w:history="1">
        <w:proofErr w:type="spellStart"/>
        <w:r w:rsidR="00065FC4">
          <w:rPr>
            <w:rStyle w:val="Hyperlink"/>
          </w:rPr>
          <w:t>swetha.N</w:t>
        </w:r>
        <w:proofErr w:type="spellEnd"/>
      </w:hyperlink>
      <w:r>
        <w:t xml:space="preserve"> </w:t>
      </w:r>
      <w:hyperlink r:id="rId33" w:tgtFrame="_blank" w:history="1">
        <w:r w:rsidR="00065FC4">
          <w:rPr>
            <w:rStyle w:val="Hyperlink"/>
          </w:rPr>
          <w:t>Prathmesh Jadhav</w:t>
        </w:r>
      </w:hyperlink>
      <w:r>
        <w:rPr>
          <w:shd w:val="clear" w:color="auto" w:fill="C6EDFB"/>
        </w:rPr>
        <w:t xml:space="preserve"> ???</w:t>
      </w:r>
      <w:commentRangeEnd w:id="324"/>
      <w:r w:rsidR="00CC33AF">
        <w:rPr>
          <w:rStyle w:val="CommentReference"/>
        </w:rPr>
        <w:commentReference w:id="324"/>
      </w:r>
    </w:p>
    <w:p w14:paraId="6B0B0408"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"C:/fb23e8f0750f0aca5bc5e1a1336ae16884eaad375a0b77a579c5d5ce46ee03ca"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"C:/fb23e8f0750f0aca5bc5e1a1336ae16884eaad375a0b77a579c5d5ce46ee03ca" \* MERGEFORMATINET </w:instrText>
      </w:r>
      <w:r>
        <w:rPr>
          <w:rFonts w:eastAsia="Times New Roman"/>
          <w:noProof/>
        </w:rPr>
        <w:fldChar w:fldCharType="separate"/>
      </w:r>
      <w:r w:rsidR="00EA2179">
        <w:rPr>
          <w:rFonts w:eastAsia="Times New Roman"/>
          <w:noProof/>
        </w:rPr>
        <w:pict w14:anchorId="5E736E50">
          <v:shape id="_x0000_i1117" type="#_x0000_t75" alt="" style="width:468pt;height:162pt;mso-width-percent:0;mso-height-percent:0;mso-width-percent:0;mso-height-percent:0">
            <v:imagedata r:id="rId34" r:href="rId3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E7E5C4F" w14:textId="2F304EB5" w:rsidR="003D127F" w:rsidRDefault="003D127F">
      <w:pPr>
        <w:pStyle w:val="Heading3"/>
        <w:rPr>
          <w:ins w:id="325" w:author="Keshav Singh" w:date="2025-02-26T12:28:00Z" w16du:dateUtc="2025-02-26T06:58:00Z"/>
        </w:rPr>
        <w:pPrChange w:id="326" w:author="Keshav Singh" w:date="2025-02-28T11:00:00Z" w16du:dateUtc="2025-02-28T05:30:00Z">
          <w:pPr>
            <w:pStyle w:val="NormalWeb"/>
          </w:pPr>
        </w:pPrChange>
      </w:pPr>
      <w:ins w:id="327" w:author="Keshav Singh" w:date="2025-02-26T12:28:00Z" w16du:dateUtc="2025-02-26T06:58:00Z">
        <w:r>
          <w:t xml:space="preserve">Upload Root </w:t>
        </w:r>
      </w:ins>
      <w:ins w:id="328" w:author="Keshav Singh" w:date="2025-02-26T12:29:00Z" w16du:dateUtc="2025-02-26T06:59:00Z">
        <w:r>
          <w:t>CA</w:t>
        </w:r>
      </w:ins>
    </w:p>
    <w:p w14:paraId="20A686BE" w14:textId="5CE87FDE" w:rsidR="00065FC4" w:rsidRDefault="00000000" w:rsidP="00BD04DA">
      <w:pPr>
        <w:pStyle w:val="NormalWeb"/>
      </w:pPr>
      <w:r>
        <w:t xml:space="preserve">To </w:t>
      </w:r>
      <w:r>
        <w:rPr>
          <w:shd w:val="clear" w:color="auto" w:fill="D3F1A7"/>
        </w:rPr>
        <w:t>upload Root CA/ Intermediate CA Certificate,</w:t>
      </w:r>
      <w:r>
        <w:t xml:space="preserve"> click on ‘Upload Trust Certificate’.</w:t>
      </w:r>
    </w:p>
    <w:p w14:paraId="2F8BE6CA"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"C:/bf7220ce0053656d5010aebffb5cd7ac8bba8b2514a9706c8a21544b2fff587e"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"C:/bf7220ce0053656d5010aebffb5cd7ac8bba8b2514a9706c8a21544b2fff587e" \* MERGEFORMATINET </w:instrText>
      </w:r>
      <w:r>
        <w:rPr>
          <w:rFonts w:eastAsia="Times New Roman"/>
          <w:noProof/>
        </w:rPr>
        <w:fldChar w:fldCharType="separate"/>
      </w:r>
      <w:r w:rsidR="00EA2179">
        <w:rPr>
          <w:rFonts w:eastAsia="Times New Roman"/>
          <w:noProof/>
        </w:rPr>
        <w:pict w14:anchorId="3CF25684">
          <v:shape id="_x0000_i1116" type="#_x0000_t75" alt="" style="width:468pt;height:205.9pt;mso-width-percent:0;mso-height-percent:0;mso-width-percent:0;mso-height-percent:0">
            <v:imagedata r:id="rId26" r:href="rId3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B9243DA" w14:textId="77777777" w:rsidR="000F636E" w:rsidRDefault="000F636E" w:rsidP="00BD04DA"/>
    <w:p w14:paraId="25219CF7" w14:textId="3F0846D6" w:rsidR="00065FC4" w:rsidRPr="000F636E" w:rsidRDefault="00000000" w:rsidP="00BD04DA">
      <w:r w:rsidRPr="000F636E">
        <w:t xml:space="preserve">Admin is thus </w:t>
      </w:r>
      <w:r w:rsidRPr="005C4D1E">
        <w:rPr>
          <w:highlight w:val="yellow"/>
        </w:rPr>
        <w:t>navigated</w:t>
      </w:r>
      <w:r w:rsidRPr="000F636E">
        <w:t xml:space="preserve"> to Upload Trust Certificate page.</w:t>
      </w:r>
    </w:p>
    <w:p w14:paraId="305A4421" w14:textId="77777777" w:rsidR="00EA29D0" w:rsidRDefault="00000000" w:rsidP="00BD04DA">
      <w:pPr>
        <w:pStyle w:val="NormalWeb"/>
      </w:pPr>
      <w:r w:rsidRPr="00244DCC">
        <w:rPr>
          <w:b/>
          <w:bCs/>
        </w:rPr>
        <w:t>Note</w:t>
      </w:r>
      <w:r w:rsidRPr="00EA29D0">
        <w:t xml:space="preserve">: </w:t>
      </w:r>
    </w:p>
    <w:p w14:paraId="3AFFE15B" w14:textId="592EAF27" w:rsidR="00065FC4" w:rsidRPr="00EA29D0" w:rsidRDefault="00000000" w:rsidP="00BD04DA">
      <w:pPr>
        <w:pStyle w:val="NormalWeb"/>
      </w:pPr>
      <w:r w:rsidRPr="00EA29D0">
        <w:t>Admin can upload Root CA</w:t>
      </w:r>
      <w:r w:rsidR="00EA29D0">
        <w:t xml:space="preserve"> </w:t>
      </w:r>
      <w:r w:rsidRPr="00EA29D0">
        <w:t>/ Intermediate CA certificate in the same page but should be in a sequential order</w:t>
      </w:r>
      <w:r w:rsidR="001577A6">
        <w:t xml:space="preserve"> </w:t>
      </w:r>
      <w:proofErr w:type="spellStart"/>
      <w:r w:rsidRPr="00EA29D0">
        <w:t>ie</w:t>
      </w:r>
      <w:proofErr w:type="spellEnd"/>
      <w:r w:rsidRPr="00EA29D0">
        <w:t>. Root CA Certificate upload first and then Corresponding Intermediate CA certificate upload.</w:t>
      </w:r>
    </w:p>
    <w:p w14:paraId="057529B8"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"C:/b5dd5d9158d678ec51a6758b352ee46310d8f34cd0938688e730532c26828542"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"C:/b5dd5d9158d678ec51a6758b352ee46310d8f34cd0938688e730532c26828542" \* MERGEFORMATINET </w:instrText>
      </w:r>
      <w:r>
        <w:rPr>
          <w:rFonts w:eastAsia="Times New Roman"/>
          <w:noProof/>
        </w:rPr>
        <w:fldChar w:fldCharType="separate"/>
      </w:r>
      <w:r w:rsidR="00EA2179">
        <w:rPr>
          <w:rFonts w:eastAsia="Times New Roman"/>
          <w:noProof/>
        </w:rPr>
        <w:pict w14:anchorId="48985AAC">
          <v:shape id="_x0000_i1115" type="#_x0000_t75" alt="" style="width:469.15pt;height:209.25pt;mso-width-percent:0;mso-height-percent:0;mso-width-percent:0;mso-height-percent:0">
            <v:imagedata r:id="rId37" r:href="rId3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D5EB6D5" w14:textId="77777777" w:rsidR="00CA5AA0" w:rsidRDefault="00CA5AA0" w:rsidP="00BD04DA">
      <w:pPr>
        <w:pStyle w:val="NormalWeb"/>
      </w:pPr>
    </w:p>
    <w:p w14:paraId="7ACE1A28" w14:textId="1A5D6E57" w:rsidR="00065FC4" w:rsidDel="00657B33" w:rsidRDefault="00000000" w:rsidP="00BD04DA">
      <w:pPr>
        <w:pStyle w:val="NormalWeb"/>
        <w:rPr>
          <w:del w:id="329" w:author="Keshav Singh" w:date="2025-02-26T12:35:00Z" w16du:dateUtc="2025-02-26T07:05:00Z"/>
        </w:rPr>
      </w:pPr>
      <w:commentRangeStart w:id="330"/>
      <w:r>
        <w:t>Select the partner domain (AUTH</w:t>
      </w:r>
      <w:r w:rsidR="00CA5AA0">
        <w:t xml:space="preserve"> </w:t>
      </w:r>
      <w:r>
        <w:t>/ DEVICE</w:t>
      </w:r>
      <w:r w:rsidR="00CA5AA0">
        <w:t xml:space="preserve"> </w:t>
      </w:r>
      <w:r>
        <w:t xml:space="preserve">/ FTM) </w:t>
      </w:r>
      <w:r>
        <w:rPr>
          <w:rStyle w:val="Strong"/>
        </w:rPr>
        <w:t>in the Upload section</w:t>
      </w:r>
      <w:r>
        <w:t xml:space="preserve">. Partner Domain typically refers to the specific functional area for which the </w:t>
      </w:r>
      <w:r>
        <w:rPr>
          <w:rStyle w:val="Strong"/>
        </w:rPr>
        <w:t>Root or Intermediate CA certificate</w:t>
      </w:r>
      <w:r>
        <w:t xml:space="preserve"> is being uploaded.</w:t>
      </w:r>
    </w:p>
    <w:p w14:paraId="4FCE7813" w14:textId="77777777" w:rsidR="00065FC4" w:rsidRDefault="00000000" w:rsidP="00BD04DA">
      <w:pPr>
        <w:pStyle w:val="NormalWeb"/>
      </w:pPr>
      <w:del w:id="331" w:author="Keshav Singh" w:date="2025-02-26T12:35:00Z" w16du:dateUtc="2025-02-26T07:05:00Z">
        <w:r w:rsidDel="00657B33">
          <w:rPr>
            <w:rStyle w:val="Strong"/>
          </w:rPr>
          <w:delText>Note:</w:delText>
        </w:r>
      </w:del>
    </w:p>
    <w:p w14:paraId="3EE1615F" w14:textId="233AB4B0" w:rsidR="00065FC4" w:rsidDel="00362BF4" w:rsidRDefault="00657B33" w:rsidP="00BD04DA">
      <w:pPr>
        <w:pStyle w:val="NormalWeb"/>
        <w:numPr>
          <w:ilvl w:val="0"/>
          <w:numId w:val="29"/>
        </w:numPr>
        <w:rPr>
          <w:del w:id="332" w:author="Keshav Singh" w:date="2025-02-26T12:36:00Z" w16du:dateUtc="2025-02-26T07:06:00Z"/>
        </w:rPr>
      </w:pPr>
      <w:ins w:id="333" w:author="Keshav Singh" w:date="2025-02-26T12:36:00Z" w16du:dateUtc="2025-02-26T07:06:00Z">
        <w:r>
          <w:lastRenderedPageBreak/>
          <w:t xml:space="preserve">AUTH: </w:t>
        </w:r>
      </w:ins>
      <w:r>
        <w:t xml:space="preserve">Select Partner domain as AUTH if </w:t>
      </w:r>
      <w:r>
        <w:rPr>
          <w:rStyle w:val="Strong"/>
        </w:rPr>
        <w:t>Root or Intermediate CA certificate</w:t>
      </w:r>
      <w:r>
        <w:t xml:space="preserve"> is being uploaded for Authentication Partner.</w:t>
      </w:r>
    </w:p>
    <w:p w14:paraId="53FC06A6" w14:textId="77777777" w:rsidR="00362BF4" w:rsidRDefault="00362BF4">
      <w:pPr>
        <w:pStyle w:val="NormalWeb"/>
        <w:numPr>
          <w:ilvl w:val="0"/>
          <w:numId w:val="29"/>
        </w:numPr>
        <w:rPr>
          <w:ins w:id="334" w:author="Keshav Singh" w:date="2025-02-26T12:36:00Z" w16du:dateUtc="2025-02-26T07:06:00Z"/>
        </w:rPr>
        <w:pPrChange w:id="335" w:author="Keshav Singh" w:date="2025-02-28T09:54:00Z" w16du:dateUtc="2025-02-28T04:24:00Z">
          <w:pPr>
            <w:pStyle w:val="NormalWeb"/>
          </w:pPr>
        </w:pPrChange>
      </w:pPr>
    </w:p>
    <w:p w14:paraId="676145A3" w14:textId="73B73D98" w:rsidR="00065FC4" w:rsidDel="0037797A" w:rsidRDefault="00362BF4">
      <w:pPr>
        <w:pStyle w:val="NormalWeb"/>
        <w:numPr>
          <w:ilvl w:val="0"/>
          <w:numId w:val="29"/>
        </w:numPr>
        <w:rPr>
          <w:del w:id="336" w:author="Keshav Singh" w:date="2025-02-26T12:36:00Z" w16du:dateUtc="2025-02-26T07:06:00Z"/>
        </w:rPr>
        <w:pPrChange w:id="337" w:author="Keshav Singh" w:date="2025-02-28T09:54:00Z" w16du:dateUtc="2025-02-28T04:24:00Z">
          <w:pPr>
            <w:pStyle w:val="NormalWeb"/>
          </w:pPr>
        </w:pPrChange>
      </w:pPr>
      <w:ins w:id="338" w:author="Keshav Singh" w:date="2025-02-26T12:36:00Z" w16du:dateUtc="2025-02-26T07:06:00Z">
        <w:r>
          <w:t xml:space="preserve">DEVICE: </w:t>
        </w:r>
      </w:ins>
      <w:r>
        <w:t xml:space="preserve">Select Partner domain as DEVICE if </w:t>
      </w:r>
      <w:r>
        <w:rPr>
          <w:rStyle w:val="Strong"/>
        </w:rPr>
        <w:t>Root or Intermediate CA certificate</w:t>
      </w:r>
      <w:r>
        <w:t xml:space="preserve"> is being uploaded for Device Provider.</w:t>
      </w:r>
    </w:p>
    <w:p w14:paraId="0F00E155" w14:textId="77777777" w:rsidR="0037797A" w:rsidRDefault="0037797A" w:rsidP="00BD04DA">
      <w:pPr>
        <w:pStyle w:val="NormalWeb"/>
        <w:numPr>
          <w:ilvl w:val="0"/>
          <w:numId w:val="29"/>
        </w:numPr>
        <w:rPr>
          <w:ins w:id="339" w:author="Keshav Singh" w:date="2025-02-26T12:36:00Z" w16du:dateUtc="2025-02-26T07:06:00Z"/>
        </w:rPr>
      </w:pPr>
    </w:p>
    <w:p w14:paraId="19B96D09" w14:textId="60C2BC1F" w:rsidR="00065FC4" w:rsidRDefault="0037797A">
      <w:pPr>
        <w:pStyle w:val="NormalWeb"/>
        <w:numPr>
          <w:ilvl w:val="0"/>
          <w:numId w:val="29"/>
        </w:numPr>
        <w:pPrChange w:id="340" w:author="Keshav Singh" w:date="2025-02-28T09:54:00Z" w16du:dateUtc="2025-02-28T04:24:00Z">
          <w:pPr>
            <w:pStyle w:val="NormalWeb"/>
          </w:pPr>
        </w:pPrChange>
      </w:pPr>
      <w:ins w:id="341" w:author="Keshav Singh" w:date="2025-02-26T12:36:00Z" w16du:dateUtc="2025-02-26T07:06:00Z">
        <w:r>
          <w:t xml:space="preserve">FTM: </w:t>
        </w:r>
      </w:ins>
      <w:r>
        <w:t xml:space="preserve">Select Partner domain as FTM if </w:t>
      </w:r>
      <w:r>
        <w:rPr>
          <w:rStyle w:val="Strong"/>
        </w:rPr>
        <w:t>Root or Intermediate CA certificate</w:t>
      </w:r>
      <w:r>
        <w:t xml:space="preserve"> is being uploaded for FTM Chip Provider.</w:t>
      </w:r>
      <w:commentRangeEnd w:id="330"/>
      <w:r w:rsidR="00A558D8">
        <w:rPr>
          <w:rStyle w:val="CommentReference"/>
        </w:rPr>
        <w:commentReference w:id="330"/>
      </w:r>
    </w:p>
    <w:p w14:paraId="7998BE8B"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"C:/c0bace01f8f859d2d129636c21139badb1a9af5a9fb653aceff4b8dcfedbbf38"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"C:/c0bace01f8f859d2d129636c21139badb1a9af5a9fb653aceff4b8dcfedbbf38" \* MERGEFORMATINET </w:instrText>
      </w:r>
      <w:r>
        <w:rPr>
          <w:rFonts w:eastAsia="Times New Roman"/>
          <w:noProof/>
        </w:rPr>
        <w:fldChar w:fldCharType="separate"/>
      </w:r>
      <w:r w:rsidR="00EA2179">
        <w:rPr>
          <w:rFonts w:eastAsia="Times New Roman"/>
          <w:noProof/>
        </w:rPr>
        <w:pict w14:anchorId="4C178894">
          <v:shape id="_x0000_i1114" type="#_x0000_t75" alt="" style="width:469.15pt;height:207pt;mso-width-percent:0;mso-height-percent:0;mso-width-percent:0;mso-height-percent:0">
            <v:imagedata r:id="rId39" r:href="rId4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3D2D740"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"C:/774cc6d5e5edca06be1dfe33979d9f93291017e7d7a8ba1f51a36436c3ac9a97"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"C:/774cc6d5e5edca06be1dfe33979d9f93291017e7d7a8ba1f51a36436c3ac9a97" \* MERGEFORMATINET </w:instrText>
      </w:r>
      <w:r>
        <w:rPr>
          <w:rFonts w:eastAsia="Times New Roman"/>
          <w:noProof/>
        </w:rPr>
        <w:fldChar w:fldCharType="separate"/>
      </w:r>
      <w:r w:rsidR="00EA2179">
        <w:rPr>
          <w:rFonts w:eastAsia="Times New Roman"/>
          <w:noProof/>
        </w:rPr>
        <w:pict w14:anchorId="49D180C0">
          <v:shape id="_x0000_i1113" type="#_x0000_t75" alt="" style="width:468pt;height:205.9pt;mso-width-percent:0;mso-height-percent:0;mso-width-percent:0;mso-height-percent:0">
            <v:imagedata r:id="rId41" r:href="rId4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E9FA296" w14:textId="77777777" w:rsidR="00A558D8" w:rsidRDefault="00A558D8" w:rsidP="00BD04DA">
      <w:pPr>
        <w:pStyle w:val="NormalWeb"/>
      </w:pPr>
    </w:p>
    <w:p w14:paraId="7A989CB8" w14:textId="76B310FD" w:rsidR="00065FC4" w:rsidRPr="00A558D8" w:rsidRDefault="00A558D8" w:rsidP="00BD04DA">
      <w:pPr>
        <w:pStyle w:val="NormalWeb"/>
      </w:pPr>
      <w:r w:rsidRPr="00A558D8">
        <w:t xml:space="preserve">Note: </w:t>
      </w:r>
    </w:p>
    <w:p w14:paraId="4BC14364" w14:textId="54C3D15D" w:rsidR="00065FC4" w:rsidRPr="00A558D8" w:rsidRDefault="00622A71" w:rsidP="00BD04DA">
      <w:pPr>
        <w:pStyle w:val="NormalWeb"/>
        <w:numPr>
          <w:ilvl w:val="0"/>
          <w:numId w:val="7"/>
        </w:numPr>
      </w:pPr>
      <w:ins w:id="342" w:author="Keshav Singh" w:date="2025-02-26T12:38:00Z" w16du:dateUtc="2025-02-26T07:08:00Z">
        <w:r>
          <w:t>O</w:t>
        </w:r>
      </w:ins>
      <w:del w:id="343" w:author="Keshav Singh" w:date="2025-02-26T12:38:00Z" w16du:dateUtc="2025-02-26T07:08:00Z">
        <w:r w:rsidRPr="00A558D8" w:rsidDel="00622A71">
          <w:delText>o</w:delText>
        </w:r>
      </w:del>
      <w:r w:rsidRPr="00A558D8">
        <w:t>nly .</w:t>
      </w:r>
      <w:proofErr w:type="spellStart"/>
      <w:r w:rsidRPr="00A558D8">
        <w:t>cer</w:t>
      </w:r>
      <w:proofErr w:type="spellEnd"/>
      <w:r w:rsidRPr="00A558D8">
        <w:t xml:space="preserve"> or .</w:t>
      </w:r>
      <w:proofErr w:type="spellStart"/>
      <w:r w:rsidRPr="00A558D8">
        <w:t>pem</w:t>
      </w:r>
      <w:proofErr w:type="spellEnd"/>
      <w:r w:rsidRPr="00A558D8">
        <w:t xml:space="preserve"> format certificates are allowed for upload</w:t>
      </w:r>
    </w:p>
    <w:p w14:paraId="5043399B" w14:textId="1E4803F6" w:rsidR="00065FC4" w:rsidRPr="00A558D8" w:rsidRDefault="00000000" w:rsidP="00BD04DA">
      <w:pPr>
        <w:pStyle w:val="NormalWeb"/>
        <w:numPr>
          <w:ilvl w:val="0"/>
          <w:numId w:val="7"/>
        </w:numPr>
      </w:pPr>
      <w:r w:rsidRPr="00A558D8">
        <w:t xml:space="preserve">Future dated certificates </w:t>
      </w:r>
      <w:ins w:id="344" w:author="Keshav Singh" w:date="2025-02-26T12:39:00Z" w16du:dateUtc="2025-02-26T07:09:00Z">
        <w:r w:rsidR="00747E86" w:rsidRPr="00747E86">
          <w:rPr>
            <w:highlight w:val="yellow"/>
            <w:rPrChange w:id="345" w:author="Keshav Singh" w:date="2025-02-26T12:39:00Z" w16du:dateUtc="2025-02-26T07:09:00Z">
              <w:rPr/>
            </w:rPrChange>
          </w:rPr>
          <w:t>is</w:t>
        </w:r>
        <w:r w:rsidR="00747E86">
          <w:t xml:space="preserve"> </w:t>
        </w:r>
      </w:ins>
      <w:r w:rsidRPr="00747E86">
        <w:rPr>
          <w:highlight w:val="red"/>
          <w:rPrChange w:id="346" w:author="Keshav Singh" w:date="2025-02-26T12:39:00Z" w16du:dateUtc="2025-02-26T07:09:00Z">
            <w:rPr/>
          </w:rPrChange>
        </w:rPr>
        <w:t>should</w:t>
      </w:r>
      <w:r w:rsidRPr="00A558D8">
        <w:t xml:space="preserve"> not </w:t>
      </w:r>
      <w:r w:rsidRPr="00747E86">
        <w:rPr>
          <w:highlight w:val="red"/>
          <w:rPrChange w:id="347" w:author="Keshav Singh" w:date="2025-02-26T12:39:00Z" w16du:dateUtc="2025-02-26T07:09:00Z">
            <w:rPr/>
          </w:rPrChange>
        </w:rPr>
        <w:t>be</w:t>
      </w:r>
      <w:r w:rsidRPr="00A558D8">
        <w:t xml:space="preserve"> allowed for upload</w:t>
      </w:r>
      <w:ins w:id="348" w:author="Keshav Singh" w:date="2025-02-26T12:39:00Z" w16du:dateUtc="2025-02-26T07:09:00Z">
        <w:r w:rsidR="00360957">
          <w:t xml:space="preserve">, </w:t>
        </w:r>
      </w:ins>
      <w:ins w:id="349" w:author="Keshav Singh" w:date="2025-02-26T12:40:00Z" w16du:dateUtc="2025-02-26T07:10:00Z">
        <w:r w:rsidR="00360957">
          <w:t xml:space="preserve">in case it is attempted </w:t>
        </w:r>
      </w:ins>
      <w:del w:id="350" w:author="Keshav Singh" w:date="2025-02-26T12:39:00Z" w16du:dateUtc="2025-02-26T07:09:00Z">
        <w:r w:rsidRPr="00A558D8" w:rsidDel="00360957">
          <w:delText xml:space="preserve">. </w:delText>
        </w:r>
      </w:del>
      <w:del w:id="351" w:author="Keshav Singh" w:date="2025-02-26T12:40:00Z" w16du:dateUtc="2025-02-26T07:10:00Z">
        <w:r w:rsidRPr="00A558D8" w:rsidDel="00360957">
          <w:delText xml:space="preserve">Else throw </w:delText>
        </w:r>
      </w:del>
      <w:r w:rsidRPr="00A558D8">
        <w:t>an error message</w:t>
      </w:r>
      <w:ins w:id="352" w:author="Keshav Singh" w:date="2025-02-26T12:40:00Z" w16du:dateUtc="2025-02-26T07:10:00Z">
        <w:r w:rsidR="00360957">
          <w:t xml:space="preserve"> is thrown</w:t>
        </w:r>
      </w:ins>
      <w:r w:rsidRPr="00A558D8">
        <w:t>.</w:t>
      </w:r>
    </w:p>
    <w:p w14:paraId="3E05C6D3" w14:textId="6ACDCB88" w:rsidR="00065FC4" w:rsidRPr="00A558D8" w:rsidRDefault="00000000" w:rsidP="00BD04DA">
      <w:pPr>
        <w:pStyle w:val="NormalWeb"/>
        <w:numPr>
          <w:ilvl w:val="0"/>
          <w:numId w:val="7"/>
        </w:numPr>
      </w:pPr>
      <w:r w:rsidRPr="00A558D8">
        <w:t xml:space="preserve">Only </w:t>
      </w:r>
      <w:r w:rsidRPr="00612C02">
        <w:rPr>
          <w:highlight w:val="yellow"/>
          <w:rPrChange w:id="353" w:author="Keshav Singh" w:date="2025-02-26T12:41:00Z" w16du:dateUtc="2025-02-26T07:11:00Z">
            <w:rPr/>
          </w:rPrChange>
        </w:rPr>
        <w:t>Version 3</w:t>
      </w:r>
      <w:r w:rsidRPr="00A558D8">
        <w:t xml:space="preserve"> certificate </w:t>
      </w:r>
      <w:ins w:id="354" w:author="Keshav Singh" w:date="2025-02-26T12:41:00Z" w16du:dateUtc="2025-02-26T07:11:00Z">
        <w:r w:rsidR="00275AB3">
          <w:t>is</w:t>
        </w:r>
      </w:ins>
      <w:del w:id="355" w:author="Keshav Singh" w:date="2025-02-26T12:41:00Z" w16du:dateUtc="2025-02-26T07:11:00Z">
        <w:r w:rsidRPr="00A558D8" w:rsidDel="00275AB3">
          <w:delText>should be</w:delText>
        </w:r>
      </w:del>
      <w:r w:rsidRPr="00A558D8">
        <w:t xml:space="preserve"> allowed for upload.</w:t>
      </w:r>
    </w:p>
    <w:p w14:paraId="7EA96C7B" w14:textId="65F1675A" w:rsidR="00065FC4" w:rsidRPr="00A558D8" w:rsidRDefault="00000000" w:rsidP="00BD04DA">
      <w:pPr>
        <w:pStyle w:val="NormalWeb"/>
        <w:numPr>
          <w:ilvl w:val="0"/>
          <w:numId w:val="7"/>
        </w:numPr>
      </w:pPr>
      <w:r w:rsidRPr="00A558D8">
        <w:lastRenderedPageBreak/>
        <w:t>If the corresponding root certificate is not uploaded, then while submitting the Intermediate certificate upload, an error message</w:t>
      </w:r>
      <w:ins w:id="356" w:author="Keshav Singh" w:date="2025-02-26T12:42:00Z" w16du:dateUtc="2025-02-26T07:12:00Z">
        <w:r w:rsidR="00E55DD1">
          <w:t xml:space="preserve"> appears asking</w:t>
        </w:r>
      </w:ins>
      <w:del w:id="357" w:author="Keshav Singh" w:date="2025-02-26T12:42:00Z" w16du:dateUtc="2025-02-26T07:12:00Z">
        <w:r w:rsidRPr="00A558D8" w:rsidDel="00E55DD1">
          <w:delText xml:space="preserve">- </w:delText>
        </w:r>
      </w:del>
      <w:ins w:id="358" w:author="Keshav Singh" w:date="2025-02-26T12:42:00Z" w16du:dateUtc="2025-02-26T07:12:00Z">
        <w:r w:rsidR="00E55DD1">
          <w:t xml:space="preserve"> </w:t>
        </w:r>
      </w:ins>
      <w:r w:rsidRPr="00A558D8">
        <w:t>'Please upload corresponding Root Certificate to proceed further'</w:t>
      </w:r>
      <w:ins w:id="359" w:author="Keshav Singh" w:date="2025-02-26T12:42:00Z" w16du:dateUtc="2025-02-26T07:12:00Z">
        <w:r w:rsidR="00E55DD1">
          <w:t>.</w:t>
        </w:r>
      </w:ins>
    </w:p>
    <w:p w14:paraId="44B3B719" w14:textId="77777777" w:rsidR="00065FC4" w:rsidRPr="00A558D8" w:rsidRDefault="00000000" w:rsidP="00BD04DA">
      <w:pPr>
        <w:pStyle w:val="NormalWeb"/>
      </w:pPr>
      <w:r w:rsidRPr="00A9173E">
        <w:rPr>
          <w:b/>
          <w:bCs/>
        </w:rPr>
        <w:t>Note for Root CA Certificate</w:t>
      </w:r>
      <w:r w:rsidRPr="00A558D8">
        <w:t>:</w:t>
      </w:r>
    </w:p>
    <w:p w14:paraId="3D84230F" w14:textId="77777777" w:rsidR="00065FC4" w:rsidRDefault="00000000" w:rsidP="00BD04DA">
      <w:pPr>
        <w:pStyle w:val="NormalWeb"/>
        <w:numPr>
          <w:ilvl w:val="0"/>
          <w:numId w:val="8"/>
        </w:numPr>
        <w:rPr>
          <w:ins w:id="360" w:author="Keshav Singh" w:date="2025-02-26T12:45:00Z" w16du:dateUtc="2025-02-26T07:15:00Z"/>
        </w:rPr>
      </w:pPr>
      <w:r w:rsidRPr="00A558D8">
        <w:t xml:space="preserve">Issued To and Issued By is the same - which means these are </w:t>
      </w:r>
      <w:proofErr w:type="spellStart"/>
      <w:r w:rsidRPr="00A558D8">
        <w:t>self signed</w:t>
      </w:r>
      <w:proofErr w:type="spellEnd"/>
      <w:r w:rsidRPr="00A558D8">
        <w:t xml:space="preserve"> certificates.</w:t>
      </w:r>
    </w:p>
    <w:p w14:paraId="470114C6" w14:textId="77777777" w:rsidR="00526C36" w:rsidRDefault="00526C36" w:rsidP="00BD04DA">
      <w:pPr>
        <w:pStyle w:val="NormalWeb"/>
        <w:rPr>
          <w:ins w:id="361" w:author="Keshav Singh" w:date="2025-02-26T12:57:00Z" w16du:dateUtc="2025-02-26T07:27:00Z"/>
        </w:rPr>
      </w:pPr>
    </w:p>
    <w:p w14:paraId="1DECD497" w14:textId="77777777" w:rsidR="00287557" w:rsidRDefault="00287557" w:rsidP="00BD04DA">
      <w:pPr>
        <w:pStyle w:val="NormalWeb"/>
        <w:rPr>
          <w:ins w:id="362" w:author="Keshav Singh" w:date="2025-02-26T13:03:00Z" w16du:dateUtc="2025-02-26T07:33:00Z"/>
        </w:rPr>
      </w:pPr>
    </w:p>
    <w:p w14:paraId="21A45603" w14:textId="600C7B39" w:rsidR="00287557" w:rsidRPr="00DC3A06" w:rsidRDefault="00287557">
      <w:pPr>
        <w:pStyle w:val="Heading2"/>
        <w:rPr>
          <w:ins w:id="363" w:author="Keshav Singh" w:date="2025-02-26T13:03:00Z" w16du:dateUtc="2025-02-26T07:33:00Z"/>
        </w:rPr>
        <w:pPrChange w:id="364" w:author="Keshav Singh" w:date="2025-02-28T09:54:00Z" w16du:dateUtc="2025-02-28T04:24:00Z">
          <w:pPr>
            <w:pStyle w:val="Heading3"/>
          </w:pPr>
        </w:pPrChange>
      </w:pPr>
      <w:ins w:id="365" w:author="Keshav Singh" w:date="2025-02-26T13:03:00Z" w16du:dateUtc="2025-02-26T07:33:00Z">
        <w:r w:rsidRPr="0045593F">
          <w:t>Intermediate Trust (Intermediate CA)</w:t>
        </w:r>
        <w:r w:rsidRPr="00DC3A06">
          <w:t xml:space="preserve"> </w:t>
        </w:r>
        <w:r w:rsidRPr="0045593F">
          <w:t>Certificate</w:t>
        </w:r>
      </w:ins>
    </w:p>
    <w:p w14:paraId="38846A90" w14:textId="77777777" w:rsidR="00287557" w:rsidRDefault="00287557" w:rsidP="00BD04DA">
      <w:pPr>
        <w:pStyle w:val="NormalWeb"/>
        <w:numPr>
          <w:ilvl w:val="0"/>
          <w:numId w:val="6"/>
        </w:numPr>
        <w:rPr>
          <w:ins w:id="366" w:author="Keshav Singh" w:date="2025-02-26T13:03:00Z" w16du:dateUtc="2025-02-26T07:33:00Z"/>
        </w:rPr>
      </w:pPr>
      <w:ins w:id="367" w:author="Keshav Singh" w:date="2025-02-26T13:03:00Z" w16du:dateUtc="2025-02-26T07:33:00Z">
        <w:r w:rsidRPr="0045593F">
          <w:rPr>
            <w:b/>
            <w:bCs/>
          </w:rPr>
          <w:t>Upload Root CA Certificate</w:t>
        </w:r>
        <w:r>
          <w:t xml:space="preserve">: Partner Admin can upload </w:t>
        </w:r>
        <w:r>
          <w:rPr>
            <w:rStyle w:val="Strong"/>
          </w:rPr>
          <w:t>Intermediate CA</w:t>
        </w:r>
        <w:r>
          <w:t xml:space="preserve"> certificate so that the root of trust can be verified when a partner uploads Partner / FTM Chip Certificate.</w:t>
        </w:r>
      </w:ins>
    </w:p>
    <w:p w14:paraId="4AF8D600" w14:textId="77777777" w:rsidR="00287557" w:rsidRDefault="00287557" w:rsidP="00BD04DA">
      <w:pPr>
        <w:pStyle w:val="NormalWeb"/>
        <w:numPr>
          <w:ilvl w:val="0"/>
          <w:numId w:val="6"/>
        </w:numPr>
        <w:rPr>
          <w:ins w:id="368" w:author="Keshav Singh" w:date="2025-02-26T13:03:00Z" w16du:dateUtc="2025-02-26T07:33:00Z"/>
        </w:rPr>
      </w:pPr>
      <w:ins w:id="369" w:author="Keshav Singh" w:date="2025-02-26T13:03:00Z" w16du:dateUtc="2025-02-26T07:33:00Z">
        <w:r w:rsidRPr="0045593F">
          <w:rPr>
            <w:b/>
            <w:bCs/>
          </w:rPr>
          <w:t>Download Certificate Chain of Trust</w:t>
        </w:r>
        <w:r>
          <w:t>:  Partner Admin downloads the certificate chain of trust of intermediate certificate as and when needed.</w:t>
        </w:r>
      </w:ins>
    </w:p>
    <w:p w14:paraId="4736A6F9" w14:textId="77777777" w:rsidR="00287557" w:rsidRDefault="00287557" w:rsidP="00BD04DA">
      <w:pPr>
        <w:pStyle w:val="NormalWeb"/>
        <w:numPr>
          <w:ilvl w:val="0"/>
          <w:numId w:val="6"/>
        </w:numPr>
        <w:rPr>
          <w:ins w:id="370" w:author="Keshav Singh" w:date="2025-02-26T13:03:00Z" w16du:dateUtc="2025-02-26T07:33:00Z"/>
        </w:rPr>
      </w:pPr>
      <w:ins w:id="371" w:author="Keshav Singh" w:date="2025-02-26T13:03:00Z" w16du:dateUtc="2025-02-26T07:33:00Z">
        <w:r w:rsidRPr="0045593F">
          <w:rPr>
            <w:b/>
            <w:bCs/>
          </w:rPr>
          <w:t>View Intermediate CA</w:t>
        </w:r>
        <w:r>
          <w:t>: Tabular view of all uploaded Intermediate CA certificates is displayed.</w:t>
        </w:r>
      </w:ins>
    </w:p>
    <w:p w14:paraId="16B08AA8" w14:textId="77777777" w:rsidR="00287557" w:rsidRDefault="00287557" w:rsidP="00BD04DA">
      <w:pPr>
        <w:pStyle w:val="NormalWeb"/>
        <w:numPr>
          <w:ilvl w:val="0"/>
          <w:numId w:val="6"/>
        </w:numPr>
        <w:rPr>
          <w:ins w:id="372" w:author="Keshav Singh" w:date="2025-02-26T13:03:00Z" w16du:dateUtc="2025-02-26T07:33:00Z"/>
        </w:rPr>
      </w:pPr>
      <w:ins w:id="373" w:author="Keshav Singh" w:date="2025-02-26T13:03:00Z" w16du:dateUtc="2025-02-26T07:33:00Z">
        <w:r w:rsidRPr="0045593F">
          <w:rPr>
            <w:b/>
            <w:bCs/>
          </w:rPr>
          <w:t>View Intermediate Certificate details</w:t>
        </w:r>
        <w:r>
          <w:t>: Uploaded intermediate certificate details is displayed along with the list of certificates within the certificate trust chain.</w:t>
        </w:r>
      </w:ins>
    </w:p>
    <w:p w14:paraId="4D94C4AD" w14:textId="77777777" w:rsidR="00FD4E25" w:rsidRDefault="00FD4E25" w:rsidP="00BD04DA">
      <w:pPr>
        <w:pStyle w:val="NormalWeb"/>
        <w:rPr>
          <w:ins w:id="374" w:author="Keshav Singh" w:date="2025-02-26T12:45:00Z" w16du:dateUtc="2025-02-26T07:15:00Z"/>
        </w:rPr>
      </w:pPr>
    </w:p>
    <w:p w14:paraId="3FE64886" w14:textId="542A4034" w:rsidR="00526C36" w:rsidRPr="00A558D8" w:rsidDel="00AA1890" w:rsidRDefault="00526C36">
      <w:pPr>
        <w:pStyle w:val="NormalWeb"/>
        <w:rPr>
          <w:moveFrom w:id="375" w:author="Keshav Singh" w:date="2025-02-26T13:04:00Z" w16du:dateUtc="2025-02-26T07:34:00Z"/>
        </w:rPr>
        <w:pPrChange w:id="376" w:author="Keshav Singh" w:date="2025-02-28T09:54:00Z" w16du:dateUtc="2025-02-28T04:24:00Z">
          <w:pPr>
            <w:pStyle w:val="NormalWeb"/>
            <w:numPr>
              <w:numId w:val="8"/>
            </w:numPr>
            <w:tabs>
              <w:tab w:val="num" w:pos="720"/>
            </w:tabs>
            <w:ind w:left="720" w:hanging="360"/>
          </w:pPr>
        </w:pPrChange>
      </w:pPr>
      <w:moveFromRangeStart w:id="377" w:author="Keshav Singh" w:date="2025-02-26T13:04:00Z" w:name="move191467481"/>
    </w:p>
    <w:p w14:paraId="1141BC49" w14:textId="4A194EA2" w:rsidR="00065FC4" w:rsidRPr="00A558D8" w:rsidDel="00AA1890" w:rsidRDefault="00000000" w:rsidP="00BD04DA">
      <w:pPr>
        <w:pStyle w:val="NormalWeb"/>
        <w:rPr>
          <w:moveFrom w:id="378" w:author="Keshav Singh" w:date="2025-02-26T13:04:00Z" w16du:dateUtc="2025-02-26T07:34:00Z"/>
        </w:rPr>
      </w:pPr>
      <w:moveFrom w:id="379" w:author="Keshav Singh" w:date="2025-02-26T13:04:00Z" w16du:dateUtc="2025-02-26T07:34:00Z">
        <w:r w:rsidRPr="00A9173E" w:rsidDel="00AA1890">
          <w:rPr>
            <w:b/>
            <w:bCs/>
          </w:rPr>
          <w:t>Note for Intermediate CA Certificate</w:t>
        </w:r>
        <w:r w:rsidRPr="00A558D8" w:rsidDel="00AA1890">
          <w:t>:</w:t>
        </w:r>
        <w:r w:rsidRPr="00A558D8" w:rsidDel="00526C36">
          <w:t xml:space="preserve"> </w:t>
        </w:r>
      </w:moveFrom>
    </w:p>
    <w:p w14:paraId="21E0FB16" w14:textId="0AD4FF16" w:rsidR="00065FC4" w:rsidRPr="00A558D8" w:rsidDel="00AA1890" w:rsidRDefault="00000000" w:rsidP="00BD04DA">
      <w:pPr>
        <w:pStyle w:val="NormalWeb"/>
        <w:numPr>
          <w:ilvl w:val="0"/>
          <w:numId w:val="9"/>
        </w:numPr>
        <w:rPr>
          <w:moveFrom w:id="380" w:author="Keshav Singh" w:date="2025-02-26T13:04:00Z" w16du:dateUtc="2025-02-26T07:34:00Z"/>
        </w:rPr>
      </w:pPr>
      <w:moveFrom w:id="381" w:author="Keshav Singh" w:date="2025-02-26T13:04:00Z" w16du:dateUtc="2025-02-26T07:34:00Z">
        <w:r w:rsidRPr="00A558D8" w:rsidDel="00AA1890">
          <w:t>The Subject of the root certificate matches the Issuer of the intermediate certificate.</w:t>
        </w:r>
      </w:moveFrom>
    </w:p>
    <w:p w14:paraId="4F0D482B" w14:textId="522248F2" w:rsidR="00065FC4" w:rsidRPr="00A558D8" w:rsidDel="00AA1890" w:rsidRDefault="00000000" w:rsidP="00BD04DA">
      <w:pPr>
        <w:pStyle w:val="NormalWeb"/>
        <w:numPr>
          <w:ilvl w:val="0"/>
          <w:numId w:val="9"/>
        </w:numPr>
        <w:rPr>
          <w:moveFrom w:id="382" w:author="Keshav Singh" w:date="2025-02-26T13:04:00Z" w16du:dateUtc="2025-02-26T07:34:00Z"/>
        </w:rPr>
      </w:pPr>
      <w:moveFrom w:id="383" w:author="Keshav Singh" w:date="2025-02-26T13:04:00Z" w16du:dateUtc="2025-02-26T07:34:00Z">
        <w:r w:rsidRPr="00A558D8" w:rsidDel="00AA1890">
          <w:t>Issued To and Issued By are different, as the intermediate CA certificate is signed by the Root CA.</w:t>
        </w:r>
      </w:moveFrom>
    </w:p>
    <w:p w14:paraId="4B9676E8" w14:textId="4C98154F" w:rsidR="00065FC4" w:rsidRPr="00A558D8" w:rsidDel="00AA1890" w:rsidRDefault="00000000" w:rsidP="00BD04DA">
      <w:pPr>
        <w:pStyle w:val="NormalWeb"/>
        <w:numPr>
          <w:ilvl w:val="0"/>
          <w:numId w:val="9"/>
        </w:numPr>
        <w:rPr>
          <w:moveFrom w:id="384" w:author="Keshav Singh" w:date="2025-02-26T13:04:00Z" w16du:dateUtc="2025-02-26T07:34:00Z"/>
        </w:rPr>
      </w:pPr>
      <w:moveFrom w:id="385" w:author="Keshav Singh" w:date="2025-02-26T13:04:00Z" w16du:dateUtc="2025-02-26T07:34:00Z">
        <w:r w:rsidRPr="00A558D8" w:rsidDel="00AA1890">
          <w:t>Intermediate certificate must expire before its root certificate.</w:t>
        </w:r>
      </w:moveFrom>
    </w:p>
    <w:p w14:paraId="665C8197" w14:textId="32231851" w:rsidR="00065FC4" w:rsidRPr="00A558D8" w:rsidDel="00AA1890" w:rsidRDefault="00000000" w:rsidP="00BD04DA">
      <w:pPr>
        <w:pStyle w:val="NormalWeb"/>
        <w:numPr>
          <w:ilvl w:val="0"/>
          <w:numId w:val="9"/>
        </w:numPr>
        <w:rPr>
          <w:moveFrom w:id="386" w:author="Keshav Singh" w:date="2025-02-26T13:04:00Z" w16du:dateUtc="2025-02-26T07:34:00Z"/>
        </w:rPr>
      </w:pPr>
      <w:moveFrom w:id="387" w:author="Keshav Singh" w:date="2025-02-26T13:04:00Z" w16du:dateUtc="2025-02-26T07:34:00Z">
        <w:r w:rsidRPr="00A558D8" w:rsidDel="00AA1890">
          <w:t>Validity of Root CA Certificate &gt; Intermediate CA Certificate &gt; CA Signed Partner Certificate</w:t>
        </w:r>
      </w:moveFrom>
    </w:p>
    <w:p w14:paraId="1A6300DC" w14:textId="5466CCC0" w:rsidR="00770021" w:rsidRDefault="00000000" w:rsidP="00BD04DA">
      <w:pPr>
        <w:pStyle w:val="NormalWeb"/>
        <w:rPr>
          <w:ins w:id="388" w:author="Keshav Singh" w:date="2025-02-26T12:47:00Z" w16du:dateUtc="2025-02-26T07:17:00Z"/>
        </w:rPr>
      </w:pPr>
      <w:moveFrom w:id="389" w:author="Keshav Singh" w:date="2025-02-26T13:04:00Z" w16du:dateUtc="2025-02-26T07:34:00Z">
        <w:r w:rsidRPr="00A558D8" w:rsidDel="00AA1890">
          <w:t>Sequence of Upload: Root CA Certificate (by Partner Admin)→ Intermediate CA Certificate (by Partner Admin) → CA signed Partner Certificate (by Partner)</w:t>
        </w:r>
      </w:moveFrom>
      <w:moveFromRangeEnd w:id="377"/>
    </w:p>
    <w:p w14:paraId="53C7CAE6" w14:textId="500FF373" w:rsidR="00770021" w:rsidDel="00E31D0C" w:rsidRDefault="00770021">
      <w:pPr>
        <w:pStyle w:val="NormalWeb"/>
        <w:rPr>
          <w:del w:id="390" w:author="Keshav Singh" w:date="2025-02-26T12:51:00Z" w16du:dateUtc="2025-02-26T07:21:00Z"/>
        </w:rPr>
        <w:pPrChange w:id="391" w:author="Keshav Singh" w:date="2025-02-28T09:54:00Z" w16du:dateUtc="2025-02-28T04:24:00Z">
          <w:pPr>
            <w:pStyle w:val="NormalWeb"/>
            <w:numPr>
              <w:numId w:val="9"/>
            </w:numPr>
            <w:tabs>
              <w:tab w:val="num" w:pos="720"/>
            </w:tabs>
            <w:ind w:left="720" w:hanging="360"/>
          </w:pPr>
        </w:pPrChange>
      </w:pPr>
    </w:p>
    <w:p w14:paraId="244A163C" w14:textId="16D5C302" w:rsidR="00065FC4" w:rsidRPr="00E31D0C" w:rsidDel="00E31D0C" w:rsidRDefault="00000000">
      <w:pPr>
        <w:pStyle w:val="Heading2"/>
        <w:rPr>
          <w:moveFrom w:id="392" w:author="Keshav Singh" w:date="2025-02-26T12:52:00Z" w16du:dateUtc="2025-02-26T07:22:00Z"/>
        </w:rPr>
        <w:pPrChange w:id="393" w:author="Keshav Singh" w:date="2025-02-28T09:54:00Z" w16du:dateUtc="2025-02-28T04:24:00Z">
          <w:pPr>
            <w:pStyle w:val="Heading3"/>
          </w:pPr>
        </w:pPrChange>
      </w:pPr>
      <w:moveFromRangeStart w:id="394" w:author="Keshav Singh" w:date="2025-02-26T12:52:00Z" w:name="move191466754"/>
      <w:moveFrom w:id="395" w:author="Keshav Singh" w:date="2025-02-26T12:52:00Z" w16du:dateUtc="2025-02-26T07:22:00Z">
        <w:r w:rsidRPr="00E31D0C" w:rsidDel="00E31D0C">
          <w:t>List of Root CA Certificates</w:t>
        </w:r>
      </w:moveFrom>
    </w:p>
    <w:p w14:paraId="4F9CCE8A" w14:textId="21A6DB67" w:rsidR="00FA4128" w:rsidRPr="00FA4128" w:rsidDel="00E31D0C" w:rsidRDefault="00FA4128" w:rsidP="00BD04DA">
      <w:pPr>
        <w:rPr>
          <w:moveFrom w:id="396" w:author="Keshav Singh" w:date="2025-02-26T12:52:00Z" w16du:dateUtc="2025-02-26T07:22:00Z"/>
        </w:rPr>
      </w:pPr>
    </w:p>
    <w:p w14:paraId="4943BF02" w14:textId="0EFB61F1" w:rsidR="00065FC4" w:rsidDel="00E31D0C" w:rsidRDefault="00000000" w:rsidP="00BD04DA">
      <w:pPr>
        <w:rPr>
          <w:del w:id="397" w:author="Keshav Singh" w:date="2025-02-26T12:51:00Z" w16du:dateUtc="2025-02-26T07:21:00Z"/>
          <w:rFonts w:eastAsia="Times New Roman"/>
        </w:rPr>
      </w:pPr>
      <w:moveFrom w:id="398" w:author="Keshav Singh" w:date="2025-02-26T12:52:00Z" w16du:dateUtc="2025-02-26T07:22:00Z">
        <w:r w:rsidDel="00E31D0C">
          <w:rPr>
            <w:rFonts w:eastAsia="Times New Roman"/>
          </w:rPr>
          <w:fldChar w:fldCharType="begin"/>
        </w:r>
        <w:r w:rsidDel="00E31D0C">
          <w:rPr>
            <w:rFonts w:eastAsia="Times New Roman"/>
          </w:rPr>
          <w:instrText xml:space="preserve"> INCLUDEPICTURE  \d "C:/a621c7417f9e3f85f9e68cd379ab8b2d8c904e633e536315b2605f19d90acf1b" \* MERGEFORMATINET </w:instrText>
        </w:r>
        <w:r w:rsidDel="00E31D0C">
          <w:rPr>
            <w:rFonts w:eastAsia="Times New Roman"/>
          </w:rPr>
          <w:fldChar w:fldCharType="separate"/>
        </w:r>
        <w:r w:rsidDel="00E31D0C">
          <w:rPr>
            <w:rFonts w:eastAsia="Times New Roman"/>
            <w:noProof/>
          </w:rPr>
          <w:fldChar w:fldCharType="begin"/>
        </w:r>
        <w:r w:rsidDel="00E31D0C">
          <w:rPr>
            <w:rFonts w:eastAsia="Times New Roman"/>
            <w:noProof/>
          </w:rPr>
          <w:instrText xml:space="preserve"> INCLUDEPICTURE  "C:/a621c7417f9e3f85f9e68cd379ab8b2d8c904e633e536315b2605f19d90acf1b" \* MERGEFORMATINET </w:instrText>
        </w:r>
        <w:r w:rsidDel="00E31D0C">
          <w:rPr>
            <w:rFonts w:eastAsia="Times New Roman"/>
            <w:noProof/>
          </w:rPr>
          <w:fldChar w:fldCharType="separate"/>
        </w:r>
        <w:r w:rsidDel="00E31D0C">
          <w:rPr>
            <w:rFonts w:eastAsia="Times New Roman"/>
            <w:noProof/>
          </w:rPr>
          <w:fldChar w:fldCharType="begin"/>
        </w:r>
        <w:r w:rsidDel="00E31D0C">
          <w:rPr>
            <w:rFonts w:eastAsia="Times New Roman"/>
            <w:noProof/>
          </w:rPr>
          <w:instrText xml:space="preserve"> INCLUDEPICTURE  "C:/a621c7417f9e3f85f9e68cd379ab8b2d8c904e633e536315b2605f19d90acf1b" \* MERGEFORMATINET </w:instrText>
        </w:r>
        <w:r w:rsidDel="00E31D0C">
          <w:rPr>
            <w:rFonts w:eastAsia="Times New Roman"/>
            <w:noProof/>
          </w:rPr>
          <w:fldChar w:fldCharType="separate"/>
        </w:r>
        <w:r w:rsidDel="00E31D0C">
          <w:rPr>
            <w:rFonts w:eastAsia="Times New Roman"/>
            <w:noProof/>
          </w:rPr>
          <w:fldChar w:fldCharType="begin"/>
        </w:r>
        <w:r w:rsidDel="00E31D0C">
          <w:rPr>
            <w:rFonts w:eastAsia="Times New Roman"/>
            <w:noProof/>
          </w:rPr>
          <w:instrText xml:space="preserve"> INCLUDEPICTURE  "C:/a621c7417f9e3f85f9e68cd379ab8b2d8c904e633e536315b2605f19d90acf1b" \* MERGEFORMATINET </w:instrText>
        </w:r>
        <w:r w:rsidDel="00E31D0C">
          <w:rPr>
            <w:rFonts w:eastAsia="Times New Roman"/>
            <w:noProof/>
          </w:rPr>
          <w:fldChar w:fldCharType="separate"/>
        </w:r>
        <w:r w:rsidDel="00E31D0C">
          <w:rPr>
            <w:rFonts w:eastAsia="Times New Roman"/>
            <w:noProof/>
          </w:rPr>
          <w:fldChar w:fldCharType="begin"/>
        </w:r>
        <w:r w:rsidDel="00E31D0C">
          <w:rPr>
            <w:rFonts w:eastAsia="Times New Roman"/>
            <w:noProof/>
          </w:rPr>
          <w:instrText xml:space="preserve"> INCLUDEPICTURE  "C:/a621c7417f9e3f85f9e68cd379ab8b2d8c904e633e536315b2605f19d90acf1b" \* MERGEFORMATINET </w:instrText>
        </w:r>
        <w:r w:rsidDel="00E31D0C">
          <w:rPr>
            <w:rFonts w:eastAsia="Times New Roman"/>
            <w:noProof/>
          </w:rPr>
          <w:fldChar w:fldCharType="separate"/>
        </w:r>
        <w:del w:id="399" w:author="Keshav Singh" w:date="2025-02-26T12:51:00Z" w16du:dateUtc="2025-02-26T07:21:00Z">
          <w:r>
            <w:rPr>
              <w:rFonts w:eastAsia="Times New Roman"/>
              <w:noProof/>
            </w:rPr>
            <w:fldChar w:fldCharType="begin"/>
          </w:r>
          <w:r>
            <w:rPr>
              <w:rFonts w:eastAsia="Times New Roman"/>
              <w:noProof/>
            </w:rPr>
            <w:delInstrText xml:space="preserve"> INCLUDEPICTURE  "C:/a621c7417f9e3f85f9e68cd379ab8b2d8c904e633e536315b2605f19d90acf1b" \* MERGEFORMATINET </w:delInstrText>
          </w:r>
          <w:r>
            <w:rPr>
              <w:rFonts w:eastAsia="Times New Roman"/>
              <w:noProof/>
            </w:rPr>
            <w:fldChar w:fldCharType="separate"/>
          </w:r>
          <w:r>
            <w:rPr>
              <w:rFonts w:eastAsia="Times New Roman"/>
              <w:noProof/>
            </w:rPr>
            <w:fldChar w:fldCharType="begin"/>
          </w:r>
          <w:r>
            <w:rPr>
              <w:rFonts w:eastAsia="Times New Roman"/>
              <w:noProof/>
            </w:rPr>
            <w:delInstrText xml:space="preserve"> INCLUDEPICTURE  "C:/a621c7417f9e3f85f9e68cd379ab8b2d8c904e633e536315b2605f19d90acf1b" \* MERGEFORMATINET </w:delInstrText>
          </w:r>
          <w:r>
            <w:rPr>
              <w:rFonts w:eastAsia="Times New Roman"/>
              <w:noProof/>
            </w:rPr>
            <w:fldChar w:fldCharType="separate"/>
          </w:r>
          <w:r w:rsidR="00EA2179">
            <w:rPr>
              <w:rFonts w:eastAsia="Times New Roman"/>
              <w:noProof/>
            </w:rPr>
            <w:pict w14:anchorId="34BD27EC">
              <v:shape id="_x0000_i1112" type="#_x0000_t75" alt="" style="width:469.15pt;height:204.2pt;mso-width-percent:0;mso-height-percent:0;mso-width-percent:0;mso-height-percent:0">
                <v:imagedata r:id="rId43" r:href="rId44"/>
              </v:shape>
            </w:pict>
          </w:r>
          <w:r>
            <w:rPr>
              <w:rFonts w:eastAsia="Times New Roman"/>
              <w:noProof/>
            </w:rPr>
            <w:fldChar w:fldCharType="end"/>
          </w:r>
          <w:r>
            <w:rPr>
              <w:rFonts w:eastAsia="Times New Roman"/>
              <w:noProof/>
            </w:rPr>
            <w:fldChar w:fldCharType="end"/>
          </w:r>
        </w:del>
        <w:r w:rsidDel="00E31D0C">
          <w:rPr>
            <w:rFonts w:eastAsia="Times New Roman"/>
            <w:noProof/>
          </w:rPr>
          <w:fldChar w:fldCharType="end"/>
        </w:r>
        <w:r w:rsidDel="00E31D0C">
          <w:rPr>
            <w:rFonts w:eastAsia="Times New Roman"/>
            <w:noProof/>
          </w:rPr>
          <w:fldChar w:fldCharType="end"/>
        </w:r>
        <w:r w:rsidDel="00E31D0C">
          <w:rPr>
            <w:rFonts w:eastAsia="Times New Roman"/>
            <w:noProof/>
          </w:rPr>
          <w:fldChar w:fldCharType="end"/>
        </w:r>
        <w:r w:rsidDel="00E31D0C">
          <w:rPr>
            <w:rFonts w:eastAsia="Times New Roman"/>
            <w:noProof/>
          </w:rPr>
          <w:fldChar w:fldCharType="end"/>
        </w:r>
        <w:r w:rsidDel="00E31D0C">
          <w:rPr>
            <w:rFonts w:eastAsia="Times New Roman"/>
          </w:rPr>
          <w:fldChar w:fldCharType="end"/>
        </w:r>
      </w:moveFrom>
      <w:moveFromRangeEnd w:id="394"/>
    </w:p>
    <w:p w14:paraId="3197AC2A" w14:textId="77777777" w:rsidR="000F636E" w:rsidRDefault="000F636E" w:rsidP="00BD04DA">
      <w:pPr>
        <w:rPr>
          <w:rStyle w:val="Strong"/>
        </w:rPr>
      </w:pPr>
    </w:p>
    <w:p w14:paraId="0A468A02" w14:textId="77777777" w:rsidR="007449E5" w:rsidRDefault="007449E5" w:rsidP="00BD04DA">
      <w:pPr>
        <w:rPr>
          <w:rStyle w:val="Strong"/>
        </w:rPr>
      </w:pPr>
    </w:p>
    <w:p w14:paraId="470386F1" w14:textId="341A89D0" w:rsidR="00065FC4" w:rsidRPr="00F02A5A" w:rsidDel="000918E3" w:rsidRDefault="00000000" w:rsidP="00FA4B8B">
      <w:pPr>
        <w:pStyle w:val="Heading3"/>
        <w:rPr>
          <w:moveFrom w:id="400" w:author="Keshav Singh" w:date="2025-02-28T13:03:00Z" w16du:dateUtc="2025-02-28T07:33:00Z"/>
        </w:rPr>
      </w:pPr>
      <w:moveFromRangeStart w:id="401" w:author="Keshav Singh" w:date="2025-02-28T13:03:00Z" w:name="move191640234"/>
      <w:moveFrom w:id="402" w:author="Keshav Singh" w:date="2025-02-28T13:03:00Z" w16du:dateUtc="2025-02-28T07:33:00Z">
        <w:r w:rsidRPr="00F02A5A" w:rsidDel="000918E3">
          <w:t>List of Intermediate CA Certificates:</w:t>
        </w:r>
      </w:moveFrom>
    </w:p>
    <w:p w14:paraId="6D5CB5DF" w14:textId="39F241AB" w:rsidR="00065FC4" w:rsidRPr="00F02A5A" w:rsidDel="000918E3" w:rsidRDefault="00000000" w:rsidP="00BD04DA">
      <w:pPr>
        <w:pStyle w:val="NormalWeb"/>
        <w:rPr>
          <w:moveFrom w:id="403" w:author="Keshav Singh" w:date="2025-02-28T13:03:00Z" w16du:dateUtc="2025-02-28T07:33:00Z"/>
        </w:rPr>
      </w:pPr>
      <w:moveFrom w:id="404" w:author="Keshav Singh" w:date="2025-02-28T13:03:00Z" w16du:dateUtc="2025-02-28T07:33:00Z">
        <w:r w:rsidRPr="00F02A5A" w:rsidDel="000918E3">
          <w:t>On clicking the Intermediate CA tab, List of all Intermediate CA certificates uploaded by Partner Admin is displayed.</w:t>
        </w:r>
      </w:moveFrom>
    </w:p>
    <w:p w14:paraId="2A78BBF1" w14:textId="1DCE0F9F" w:rsidR="00EF1C55" w:rsidDel="000918E3" w:rsidRDefault="00EF1C55" w:rsidP="00BD04DA">
      <w:pPr>
        <w:pStyle w:val="NormalWeb"/>
        <w:rPr>
          <w:moveFrom w:id="405" w:author="Keshav Singh" w:date="2025-02-28T13:03:00Z" w16du:dateUtc="2025-02-28T07:33:00Z"/>
        </w:rPr>
      </w:pPr>
    </w:p>
    <w:p w14:paraId="18BA228D" w14:textId="22901BB2" w:rsidR="00065FC4" w:rsidDel="000918E3" w:rsidRDefault="00000000" w:rsidP="00BD04DA">
      <w:pPr>
        <w:rPr>
          <w:moveFrom w:id="406" w:author="Keshav Singh" w:date="2025-02-28T13:03:00Z" w16du:dateUtc="2025-02-28T07:33:00Z"/>
          <w:rFonts w:eastAsia="Times New Roman"/>
        </w:rPr>
      </w:pPr>
      <w:moveFrom w:id="407" w:author="Keshav Singh" w:date="2025-02-28T13:03:00Z" w16du:dateUtc="2025-02-28T07:33:00Z">
        <w:r w:rsidDel="000918E3">
          <w:rPr>
            <w:rFonts w:eastAsia="Times New Roman"/>
          </w:rPr>
          <w:fldChar w:fldCharType="begin"/>
        </w:r>
        <w:r w:rsidDel="000918E3">
          <w:rPr>
            <w:rFonts w:eastAsia="Times New Roman"/>
          </w:rPr>
          <w:instrText xml:space="preserve"> INCLUDEPICTURE  \d "C:/b0360981aced6fd1bf6cb7106c39cef11acb520cf796c035ffa922834926e05f" \* MERGEFORMATINET </w:instrText>
        </w:r>
        <w:r w:rsidDel="000918E3">
          <w:rPr>
            <w:rFonts w:eastAsia="Times New Roman"/>
          </w:rPr>
          <w:fldChar w:fldCharType="separate"/>
        </w:r>
        <w:r w:rsidDel="000918E3">
          <w:rPr>
            <w:rFonts w:eastAsia="Times New Roman"/>
            <w:noProof/>
          </w:rPr>
          <w:fldChar w:fldCharType="begin"/>
        </w:r>
        <w:r w:rsidDel="000918E3">
          <w:rPr>
            <w:rFonts w:eastAsia="Times New Roman"/>
            <w:noProof/>
          </w:rPr>
          <w:instrText xml:space="preserve"> INCLUDEPICTURE  "C:/b0360981aced6fd1bf6cb7106c39cef11acb520cf796c035ffa922834926e05f"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"C:/b0360981aced6fd1bf6cb7106c39cef11acb520cf796c035ffa922834926e05f"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"C:/b0360981aced6fd1bf6cb7106c39cef11acb520cf796c035ffa922834926e05f"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"C:/b0360981aced6fd1bf6cb7106c39cef11acb520cf796c035ffa922834926e05f"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"C:/b0360981aced6fd1bf6cb7106c39cef11acb520cf796c035ffa922834926e05f" \* MERGEFORMATINET </w:instrText>
        </w:r>
        <w:r w:rsidDel="000918E3">
          <w:rPr>
            <w:rFonts w:eastAsia="Times New Roman"/>
            <w:noProof/>
          </w:rPr>
          <w:fldChar w:fldCharType="separate"/>
        </w:r>
        <w:del w:id="408" w:author="Keshav Singh" w:date="2025-02-28T13:03:00Z" w16du:dateUtc="2025-02-28T07:33:00Z">
          <w:r>
            <w:rPr>
              <w:rFonts w:eastAsia="Times New Roman"/>
              <w:noProof/>
            </w:rPr>
            <w:fldChar w:fldCharType="begin"/>
          </w:r>
          <w:r>
            <w:rPr>
              <w:rFonts w:eastAsia="Times New Roman"/>
              <w:noProof/>
            </w:rPr>
            <w:delInstrText xml:space="preserve"> INCLUDEPICTURE  "C:/b0360981aced6fd1bf6cb7106c39cef11acb520cf796c035ffa922834926e05f" \* MERGEFORMATINET </w:delInstrText>
          </w:r>
          <w:r>
            <w:rPr>
              <w:rFonts w:eastAsia="Times New Roman"/>
              <w:noProof/>
            </w:rPr>
            <w:fldChar w:fldCharType="separate"/>
          </w:r>
          <w:r w:rsidR="00EA2179">
            <w:rPr>
              <w:rFonts w:eastAsia="Times New Roman"/>
              <w:noProof/>
            </w:rPr>
            <w:pict w14:anchorId="7FC4446C">
              <v:shape id="_x0000_i1111" type="#_x0000_t75" alt="" style="width:469.15pt;height:204.2pt;mso-width-percent:0;mso-height-percent:0;mso-width-percent:0;mso-height-percent:0">
                <v:imagedata r:id="rId45" r:href="rId46"/>
              </v:shape>
            </w:pict>
          </w:r>
          <w:r>
            <w:rPr>
              <w:rFonts w:eastAsia="Times New Roman"/>
              <w:noProof/>
            </w:rPr>
            <w:fldChar w:fldCharType="end"/>
          </w:r>
        </w:del>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rPr>
          <w:fldChar w:fldCharType="end"/>
        </w:r>
      </w:moveFrom>
    </w:p>
    <w:p w14:paraId="7EE0D9A1" w14:textId="0D832EEB" w:rsidR="00502DE2" w:rsidDel="000918E3" w:rsidRDefault="00502DE2" w:rsidP="00BD04DA">
      <w:pPr>
        <w:pStyle w:val="NormalWeb"/>
        <w:rPr>
          <w:moveFrom w:id="409" w:author="Keshav Singh" w:date="2025-02-28T13:03:00Z" w16du:dateUtc="2025-02-28T07:33:00Z"/>
        </w:rPr>
      </w:pPr>
    </w:p>
    <w:p w14:paraId="704F856E" w14:textId="60AAE677" w:rsidR="001B3BCF" w:rsidDel="000918E3" w:rsidRDefault="00000000" w:rsidP="00BD04DA">
      <w:pPr>
        <w:pStyle w:val="NormalWeb"/>
        <w:rPr>
          <w:moveFrom w:id="410" w:author="Keshav Singh" w:date="2025-02-28T13:03:00Z" w16du:dateUtc="2025-02-28T07:33:00Z"/>
        </w:rPr>
      </w:pPr>
      <w:moveFrom w:id="411" w:author="Keshav Singh" w:date="2025-02-28T13:03:00Z" w16du:dateUtc="2025-02-28T07:33:00Z">
        <w:r w:rsidDel="000918E3">
          <w:t>Action menu for all active certificates displays the following options:</w:t>
        </w:r>
      </w:moveFrom>
    </w:p>
    <w:p w14:paraId="2F274232" w14:textId="3302C0FC" w:rsidR="001B3BCF" w:rsidDel="000918E3" w:rsidRDefault="00000000" w:rsidP="00BD04DA">
      <w:pPr>
        <w:pStyle w:val="NormalWeb"/>
        <w:numPr>
          <w:ilvl w:val="0"/>
          <w:numId w:val="21"/>
        </w:numPr>
        <w:rPr>
          <w:moveFrom w:id="412" w:author="Keshav Singh" w:date="2025-02-28T13:03:00Z" w16du:dateUtc="2025-02-28T07:33:00Z"/>
        </w:rPr>
      </w:pPr>
      <w:moveFrom w:id="413" w:author="Keshav Singh" w:date="2025-02-28T13:03:00Z" w16du:dateUtc="2025-02-28T07:33:00Z">
        <w:r w:rsidDel="000918E3">
          <w:t>View</w:t>
        </w:r>
      </w:moveFrom>
    </w:p>
    <w:p w14:paraId="37CC3C56" w14:textId="5065A24C" w:rsidR="00065FC4" w:rsidDel="000918E3" w:rsidRDefault="00000000" w:rsidP="00BD04DA">
      <w:pPr>
        <w:pStyle w:val="NormalWeb"/>
        <w:numPr>
          <w:ilvl w:val="0"/>
          <w:numId w:val="21"/>
        </w:numPr>
        <w:rPr>
          <w:moveFrom w:id="414" w:author="Keshav Singh" w:date="2025-02-28T13:03:00Z" w16du:dateUtc="2025-02-28T07:33:00Z"/>
        </w:rPr>
      </w:pPr>
      <w:moveFrom w:id="415" w:author="Keshav Singh" w:date="2025-02-28T13:03:00Z" w16du:dateUtc="2025-02-28T07:33:00Z">
        <w:r w:rsidDel="000918E3">
          <w:t>Download Certificate Chain</w:t>
        </w:r>
      </w:moveFrom>
    </w:p>
    <w:p w14:paraId="3133832A" w14:textId="0C2F9FF3" w:rsidR="00065FC4" w:rsidDel="000918E3" w:rsidRDefault="00000000" w:rsidP="00BD04DA">
      <w:pPr>
        <w:rPr>
          <w:moveFrom w:id="416" w:author="Keshav Singh" w:date="2025-02-28T13:03:00Z" w16du:dateUtc="2025-02-28T07:33:00Z"/>
          <w:rFonts w:eastAsia="Times New Roman"/>
        </w:rPr>
      </w:pPr>
      <w:moveFrom w:id="417" w:author="Keshav Singh" w:date="2025-02-28T13:03:00Z" w16du:dateUtc="2025-02-28T07:33:00Z">
        <w:r w:rsidDel="000918E3">
          <w:rPr>
            <w:rFonts w:eastAsia="Times New Roman"/>
          </w:rPr>
          <w:fldChar w:fldCharType="begin"/>
        </w:r>
        <w:r w:rsidDel="000918E3">
          <w:rPr>
            <w:rFonts w:eastAsia="Times New Roman"/>
          </w:rPr>
          <w:instrText xml:space="preserve"> INCLUDEPICTURE  \d "C:/2282c0177b042d486bd48031fa5f80d5ae43adf2d810cb0f1528bd5bc92efe2a" \* MERGEFORMATINET </w:instrText>
        </w:r>
        <w:r w:rsidDel="000918E3">
          <w:rPr>
            <w:rFonts w:eastAsia="Times New Roman"/>
          </w:rPr>
          <w:fldChar w:fldCharType="separate"/>
        </w:r>
        <w:r w:rsidDel="000918E3">
          <w:rPr>
            <w:rFonts w:eastAsia="Times New Roman"/>
            <w:noProof/>
          </w:rPr>
          <w:fldChar w:fldCharType="begin"/>
        </w:r>
        <w:r w:rsidDel="000918E3">
          <w:rPr>
            <w:rFonts w:eastAsia="Times New Roman"/>
            <w:noProof/>
          </w:rPr>
          <w:instrText xml:space="preserve"> INCLUDEPICTURE  "C:/2282c0177b042d486bd48031fa5f80d5ae43adf2d810cb0f1528bd5bc92efe2a"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"C:/2282c0177b042d486bd48031fa5f80d5ae43adf2d810cb0f1528bd5bc92efe2a"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"C:/2282c0177b042d486bd48031fa5f80d5ae43adf2d810cb0f1528bd5bc92efe2a"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"C:/2282c0177b042d486bd48031fa5f80d5ae43adf2d810cb0f1528bd5bc92efe2a" \* MERGEFORMATINET </w:instrText>
        </w:r>
        <w:r w:rsidDel="000918E3">
          <w:rPr>
            <w:rFonts w:eastAsia="Times New Roman"/>
            <w:noProof/>
          </w:rPr>
          <w:fldChar w:fldCharType="separate"/>
        </w:r>
        <w:r w:rsidDel="000918E3">
          <w:rPr>
            <w:rFonts w:eastAsia="Times New Roman"/>
            <w:noProof/>
          </w:rPr>
          <w:fldChar w:fldCharType="begin"/>
        </w:r>
        <w:r w:rsidDel="000918E3">
          <w:rPr>
            <w:rFonts w:eastAsia="Times New Roman"/>
            <w:noProof/>
          </w:rPr>
          <w:instrText xml:space="preserve"> INCLUDEPICTURE  "C:/2282c0177b042d486bd48031fa5f80d5ae43adf2d810cb0f1528bd5bc92efe2a" \* MERGEFORMATINET </w:instrText>
        </w:r>
        <w:r w:rsidDel="000918E3">
          <w:rPr>
            <w:rFonts w:eastAsia="Times New Roman"/>
            <w:noProof/>
          </w:rPr>
          <w:fldChar w:fldCharType="separate"/>
        </w:r>
        <w:del w:id="418" w:author="Keshav Singh" w:date="2025-02-28T13:03:00Z" w16du:dateUtc="2025-02-28T07:33:00Z">
          <w:r>
            <w:rPr>
              <w:rFonts w:eastAsia="Times New Roman"/>
              <w:noProof/>
            </w:rPr>
            <w:fldChar w:fldCharType="begin"/>
          </w:r>
          <w:r>
            <w:rPr>
              <w:rFonts w:eastAsia="Times New Roman"/>
              <w:noProof/>
            </w:rPr>
            <w:delInstrText xml:space="preserve"> INCLUDEPICTURE  "C:/2282c0177b042d486bd48031fa5f80d5ae43adf2d810cb0f1528bd5bc92efe2a" \* MERGEFORMATINET </w:delInstrText>
          </w:r>
          <w:r>
            <w:rPr>
              <w:rFonts w:eastAsia="Times New Roman"/>
              <w:noProof/>
            </w:rPr>
            <w:fldChar w:fldCharType="separate"/>
          </w:r>
          <w:r w:rsidR="00EA2179">
            <w:rPr>
              <w:rFonts w:eastAsia="Times New Roman"/>
              <w:noProof/>
            </w:rPr>
            <w:pict w14:anchorId="61D81DFC">
              <v:shape id="_x0000_i1110" type="#_x0000_t75" alt="" style="width:468pt;height:204.2pt;mso-width-percent:0;mso-height-percent:0;mso-width-percent:0;mso-height-percent:0">
                <v:imagedata r:id="rId47" r:href="rId48"/>
              </v:shape>
            </w:pict>
          </w:r>
          <w:r>
            <w:rPr>
              <w:rFonts w:eastAsia="Times New Roman"/>
              <w:noProof/>
            </w:rPr>
            <w:fldChar w:fldCharType="end"/>
          </w:r>
        </w:del>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noProof/>
          </w:rPr>
          <w:fldChar w:fldCharType="end"/>
        </w:r>
        <w:r w:rsidDel="000918E3">
          <w:rPr>
            <w:rFonts w:eastAsia="Times New Roman"/>
          </w:rPr>
          <w:fldChar w:fldCharType="end"/>
        </w:r>
      </w:moveFrom>
    </w:p>
    <w:p w14:paraId="34E5AF5B" w14:textId="1A17EA92" w:rsidR="001B3BCF" w:rsidDel="000918E3" w:rsidRDefault="001B3BCF" w:rsidP="00BD04DA">
      <w:pPr>
        <w:pStyle w:val="NormalWeb"/>
        <w:rPr>
          <w:moveFrom w:id="419" w:author="Keshav Singh" w:date="2025-02-28T13:03:00Z" w16du:dateUtc="2025-02-28T07:33:00Z"/>
        </w:rPr>
      </w:pPr>
    </w:p>
    <w:moveFromRangeEnd w:id="401"/>
    <w:p w14:paraId="0E0D58BD" w14:textId="77777777" w:rsidR="001B3BCF" w:rsidRDefault="001B3BCF" w:rsidP="00BD04DA">
      <w:pPr>
        <w:pStyle w:val="NormalWeb"/>
      </w:pPr>
    </w:p>
    <w:p w14:paraId="6F69EB00" w14:textId="77777777" w:rsidR="00504E92" w:rsidRDefault="00504E92" w:rsidP="00BD04DA">
      <w:pPr>
        <w:pStyle w:val="NormalWeb"/>
        <w:rPr>
          <w:ins w:id="420" w:author="Keshav Singh" w:date="2025-02-26T13:06:00Z" w16du:dateUtc="2025-02-26T07:36:00Z"/>
        </w:rPr>
      </w:pPr>
    </w:p>
    <w:p w14:paraId="260BDC79" w14:textId="285519D9" w:rsidR="00504E92" w:rsidRDefault="00504E92" w:rsidP="00FA4B8B">
      <w:pPr>
        <w:pStyle w:val="Heading3"/>
        <w:rPr>
          <w:ins w:id="421" w:author="Keshav Singh" w:date="2025-02-28T13:03:00Z" w16du:dateUtc="2025-02-28T07:33:00Z"/>
        </w:rPr>
      </w:pPr>
      <w:ins w:id="422" w:author="Keshav Singh" w:date="2025-02-26T13:06:00Z" w16du:dateUtc="2025-02-26T07:36:00Z">
        <w:r>
          <w:t>Viewing the Intermediate CA Certificate</w:t>
        </w:r>
      </w:ins>
    </w:p>
    <w:p w14:paraId="2FA81783" w14:textId="77777777" w:rsidR="000918E3" w:rsidRDefault="000918E3" w:rsidP="000918E3">
      <w:pPr>
        <w:rPr>
          <w:ins w:id="423" w:author="Keshav Singh" w:date="2025-02-28T13:03:00Z" w16du:dateUtc="2025-02-28T07:33:00Z"/>
        </w:rPr>
      </w:pPr>
    </w:p>
    <w:p w14:paraId="0E355949" w14:textId="77777777" w:rsidR="000918E3" w:rsidRDefault="000918E3" w:rsidP="000918E3">
      <w:pPr>
        <w:rPr>
          <w:ins w:id="424" w:author="Keshav Singh" w:date="2025-02-28T13:03:00Z" w16du:dateUtc="2025-02-28T07:33:00Z"/>
        </w:rPr>
      </w:pPr>
    </w:p>
    <w:p w14:paraId="76C848EC" w14:textId="77777777" w:rsidR="000918E3" w:rsidRPr="00F02A5A" w:rsidRDefault="000918E3">
      <w:pPr>
        <w:pStyle w:val="Heading4"/>
        <w:rPr>
          <w:moveTo w:id="425" w:author="Keshav Singh" w:date="2025-02-28T13:03:00Z" w16du:dateUtc="2025-02-28T07:33:00Z"/>
        </w:rPr>
        <w:pPrChange w:id="426" w:author="Keshav Singh" w:date="2025-02-28T13:03:00Z" w16du:dateUtc="2025-02-28T07:33:00Z">
          <w:pPr>
            <w:pStyle w:val="Heading3"/>
          </w:pPr>
        </w:pPrChange>
      </w:pPr>
      <w:moveToRangeStart w:id="427" w:author="Keshav Singh" w:date="2025-02-28T13:03:00Z" w:name="move191640234"/>
      <w:moveTo w:id="428" w:author="Keshav Singh" w:date="2025-02-28T13:03:00Z" w16du:dateUtc="2025-02-28T07:33:00Z">
        <w:r w:rsidRPr="00F02A5A">
          <w:t>List of Intermediate CA Certificates</w:t>
        </w:r>
        <w:del w:id="429" w:author="Keshav Singh" w:date="2025-02-28T13:03:00Z" w16du:dateUtc="2025-02-28T07:33:00Z">
          <w:r w:rsidRPr="00F02A5A" w:rsidDel="000918E3">
            <w:delText>:</w:delText>
          </w:r>
        </w:del>
      </w:moveTo>
    </w:p>
    <w:p w14:paraId="7CA27573" w14:textId="77777777" w:rsidR="000918E3" w:rsidRPr="00F02A5A" w:rsidRDefault="000918E3" w:rsidP="000918E3">
      <w:pPr>
        <w:pStyle w:val="NormalWeb"/>
        <w:rPr>
          <w:moveTo w:id="430" w:author="Keshav Singh" w:date="2025-02-28T13:03:00Z" w16du:dateUtc="2025-02-28T07:33:00Z"/>
        </w:rPr>
      </w:pPr>
      <w:moveTo w:id="431" w:author="Keshav Singh" w:date="2025-02-28T13:03:00Z" w16du:dateUtc="2025-02-28T07:33:00Z">
        <w:r w:rsidRPr="00F02A5A">
          <w:t>On clicking the Intermediate CA tab, List of all Intermediate CA certificates uploaded by Partner Admin is displayed.</w:t>
        </w:r>
      </w:moveTo>
    </w:p>
    <w:p w14:paraId="7F80B662" w14:textId="77777777" w:rsidR="000918E3" w:rsidRDefault="000918E3" w:rsidP="000918E3">
      <w:pPr>
        <w:pStyle w:val="NormalWeb"/>
        <w:rPr>
          <w:moveTo w:id="432" w:author="Keshav Singh" w:date="2025-02-28T13:03:00Z" w16du:dateUtc="2025-02-28T07:33:00Z"/>
        </w:rPr>
      </w:pPr>
    </w:p>
    <w:p w14:paraId="07E1C651" w14:textId="77777777" w:rsidR="000918E3" w:rsidRDefault="000918E3" w:rsidP="000918E3">
      <w:pPr>
        <w:rPr>
          <w:moveTo w:id="433" w:author="Keshav Singh" w:date="2025-02-28T13:03:00Z" w16du:dateUtc="2025-02-28T07:33:00Z"/>
          <w:rFonts w:eastAsia="Times New Roman"/>
        </w:rPr>
      </w:pPr>
      <w:moveTo w:id="434" w:author="Keshav Singh" w:date="2025-02-28T13:03:00Z" w16du:dateUtc="2025-02-28T07:33:00Z">
        <w:r>
          <w:rPr>
            <w:rFonts w:eastAsia="Times New Roman"/>
          </w:rPr>
          <w:lastRenderedPageBreak/>
          <w:fldChar w:fldCharType="begin"/>
        </w:r>
        <w:r>
          <w:rPr>
            <w:rFonts w:eastAsia="Times New Roman"/>
          </w:rPr>
          <w:instrText xml:space="preserve"> INCLUDEPICTURE  \d "C:/b0360981aced6fd1bf6cb7106c39cef11acb520cf796c035ffa922834926e05f"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"C:/b0360981aced6fd1bf6cb7106c39cef11acb520cf796c035ffa922834926e05f" \* MERGEFORMATINET </w:instrText>
        </w:r>
        <w:r>
          <w:rPr>
            <w:rFonts w:eastAsia="Times New Roman"/>
            <w:noProof/>
          </w:rPr>
          <w:fldChar w:fldCharType="separate"/>
        </w:r>
        <w:r>
          <w:rPr>
            <w:rFonts w:eastAsia="Times New Roman"/>
            <w:noProof/>
          </w:rPr>
          <w:drawing>
            <wp:inline distT="0" distB="0" distL="0" distR="0" wp14:anchorId="3BEDD526" wp14:editId="2E16EC1F">
              <wp:extent cx="5958840" cy="2593340"/>
              <wp:effectExtent l="0" t="0" r="0" b="0"/>
              <wp:docPr id="18876905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8840" cy="259334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moveTo>
    </w:p>
    <w:p w14:paraId="7B81B683" w14:textId="77777777" w:rsidR="000918E3" w:rsidRDefault="000918E3" w:rsidP="000918E3">
      <w:pPr>
        <w:pStyle w:val="NormalWeb"/>
        <w:rPr>
          <w:moveTo w:id="435" w:author="Keshav Singh" w:date="2025-02-28T13:03:00Z" w16du:dateUtc="2025-02-28T07:33:00Z"/>
        </w:rPr>
      </w:pPr>
    </w:p>
    <w:p w14:paraId="3A43BC6C" w14:textId="77777777" w:rsidR="000918E3" w:rsidRDefault="000918E3" w:rsidP="000918E3">
      <w:pPr>
        <w:pStyle w:val="NormalWeb"/>
        <w:rPr>
          <w:moveTo w:id="436" w:author="Keshav Singh" w:date="2025-02-28T13:03:00Z" w16du:dateUtc="2025-02-28T07:33:00Z"/>
        </w:rPr>
      </w:pPr>
      <w:moveTo w:id="437" w:author="Keshav Singh" w:date="2025-02-28T13:03:00Z" w16du:dateUtc="2025-02-28T07:33:00Z">
        <w:r>
          <w:t>Action menu for all active certificates displays the following options:</w:t>
        </w:r>
      </w:moveTo>
    </w:p>
    <w:p w14:paraId="53A0463D" w14:textId="77777777" w:rsidR="000918E3" w:rsidRDefault="000918E3" w:rsidP="000918E3">
      <w:pPr>
        <w:pStyle w:val="NormalWeb"/>
        <w:numPr>
          <w:ilvl w:val="0"/>
          <w:numId w:val="21"/>
        </w:numPr>
        <w:rPr>
          <w:moveTo w:id="438" w:author="Keshav Singh" w:date="2025-02-28T13:03:00Z" w16du:dateUtc="2025-02-28T07:33:00Z"/>
        </w:rPr>
      </w:pPr>
      <w:moveTo w:id="439" w:author="Keshav Singh" w:date="2025-02-28T13:03:00Z" w16du:dateUtc="2025-02-28T07:33:00Z">
        <w:r>
          <w:t>View</w:t>
        </w:r>
      </w:moveTo>
    </w:p>
    <w:p w14:paraId="46B3652E" w14:textId="77777777" w:rsidR="000918E3" w:rsidRDefault="000918E3" w:rsidP="000918E3">
      <w:pPr>
        <w:pStyle w:val="NormalWeb"/>
        <w:numPr>
          <w:ilvl w:val="0"/>
          <w:numId w:val="21"/>
        </w:numPr>
        <w:rPr>
          <w:moveTo w:id="440" w:author="Keshav Singh" w:date="2025-02-28T13:03:00Z" w16du:dateUtc="2025-02-28T07:33:00Z"/>
        </w:rPr>
      </w:pPr>
      <w:moveTo w:id="441" w:author="Keshav Singh" w:date="2025-02-28T13:03:00Z" w16du:dateUtc="2025-02-28T07:33:00Z">
        <w:r>
          <w:t>Download Certificate Chain</w:t>
        </w:r>
      </w:moveTo>
    </w:p>
    <w:p w14:paraId="6B3D7970" w14:textId="77777777" w:rsidR="000918E3" w:rsidDel="005D4CC7" w:rsidRDefault="000918E3" w:rsidP="005D4CC7">
      <w:pPr>
        <w:rPr>
          <w:del w:id="442" w:author="Keshav Singh" w:date="2025-02-28T13:23:00Z" w16du:dateUtc="2025-02-28T07:53:00Z"/>
          <w:rFonts w:eastAsia="Times New Roman"/>
        </w:rPr>
      </w:pPr>
      <w:moveTo w:id="443" w:author="Keshav Singh" w:date="2025-02-28T13:03:00Z" w16du:dateUtc="2025-02-28T07:33:00Z">
        <w:r>
          <w:rPr>
            <w:rFonts w:eastAsia="Times New Roman"/>
          </w:rPr>
          <w:fldChar w:fldCharType="begin"/>
        </w:r>
        <w:r>
          <w:rPr>
            <w:rFonts w:eastAsia="Times New Roman"/>
          </w:rPr>
          <w:instrText xml:space="preserve"> INCLUDEPICTURE  \d "C:/2282c0177b042d486bd48031fa5f80d5ae43adf2d810cb0f1528bd5bc92efe2a"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"C:/2282c0177b042d486bd48031fa5f80d5ae43adf2d810cb0f1528bd5bc92efe2a" \* MERGEFORMATINET </w:instrText>
        </w:r>
        <w:r>
          <w:rPr>
            <w:rFonts w:eastAsia="Times New Roman"/>
            <w:noProof/>
          </w:rPr>
          <w:fldChar w:fldCharType="separate"/>
        </w:r>
        <w:r>
          <w:rPr>
            <w:rFonts w:eastAsia="Times New Roman"/>
            <w:noProof/>
          </w:rPr>
          <w:drawing>
            <wp:inline distT="0" distB="0" distL="0" distR="0" wp14:anchorId="406D2885" wp14:editId="36B84631">
              <wp:extent cx="5943600" cy="2593340"/>
              <wp:effectExtent l="0" t="0" r="0" b="0"/>
              <wp:docPr id="1118384046"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moveTo>
    </w:p>
    <w:p w14:paraId="1272C5C6" w14:textId="77777777" w:rsidR="005D4CC7" w:rsidRDefault="005D4CC7" w:rsidP="000918E3">
      <w:pPr>
        <w:rPr>
          <w:ins w:id="444" w:author="Keshav Singh" w:date="2025-02-28T13:23:00Z" w16du:dateUtc="2025-02-28T07:53:00Z"/>
          <w:moveTo w:id="445" w:author="Keshav Singh" w:date="2025-02-28T13:03:00Z" w16du:dateUtc="2025-02-28T07:33:00Z"/>
          <w:rFonts w:eastAsia="Times New Roman"/>
        </w:rPr>
      </w:pPr>
    </w:p>
    <w:p w14:paraId="3068B4D3" w14:textId="219A50B3" w:rsidR="000918E3" w:rsidRDefault="000918E3">
      <w:pPr>
        <w:rPr>
          <w:moveTo w:id="446" w:author="Keshav Singh" w:date="2025-02-28T13:03:00Z" w16du:dateUtc="2025-02-28T07:33:00Z"/>
        </w:rPr>
        <w:pPrChange w:id="447" w:author="Keshav Singh" w:date="2025-02-28T13:23:00Z" w16du:dateUtc="2025-02-28T07:53:00Z">
          <w:pPr>
            <w:pStyle w:val="NormalWeb"/>
          </w:pPr>
        </w:pPrChange>
      </w:pPr>
    </w:p>
    <w:moveToRangeEnd w:id="427"/>
    <w:p w14:paraId="65230B6D" w14:textId="77777777" w:rsidR="000918E3" w:rsidRDefault="000918E3" w:rsidP="000918E3">
      <w:pPr>
        <w:rPr>
          <w:ins w:id="448" w:author="Keshav Singh" w:date="2025-02-28T13:03:00Z" w16du:dateUtc="2025-02-28T07:33:00Z"/>
        </w:rPr>
      </w:pPr>
    </w:p>
    <w:p w14:paraId="22552A5F" w14:textId="49D02E76" w:rsidR="000918E3" w:rsidRPr="005D4CC7" w:rsidRDefault="00372093">
      <w:pPr>
        <w:pStyle w:val="Heading4"/>
        <w:rPr>
          <w:ins w:id="449" w:author="Keshav Singh" w:date="2025-02-26T13:06:00Z" w16du:dateUtc="2025-02-26T07:36:00Z"/>
        </w:rPr>
        <w:pPrChange w:id="450" w:author="Keshav Singh" w:date="2025-02-28T13:23:00Z" w16du:dateUtc="2025-02-28T07:53:00Z">
          <w:pPr>
            <w:pStyle w:val="NormalWeb"/>
          </w:pPr>
        </w:pPrChange>
      </w:pPr>
      <w:ins w:id="451" w:author="Keshav Singh" w:date="2025-02-28T13:04:00Z" w16du:dateUtc="2025-02-28T07:34:00Z">
        <w:r w:rsidRPr="005D4CC7">
          <w:t xml:space="preserve">Viewing </w:t>
        </w:r>
      </w:ins>
      <w:ins w:id="452" w:author="Keshav Singh" w:date="2025-02-28T13:05:00Z" w16du:dateUtc="2025-02-28T07:35:00Z">
        <w:r w:rsidRPr="005D4CC7">
          <w:t>the Intermediate CA Certificate</w:t>
        </w:r>
      </w:ins>
    </w:p>
    <w:p w14:paraId="203BA685" w14:textId="602C7EDD" w:rsidR="00065FC4" w:rsidRDefault="00000000" w:rsidP="00BD04DA">
      <w:pPr>
        <w:pStyle w:val="NormalWeb"/>
      </w:pPr>
      <w:r>
        <w:t xml:space="preserve">Either by clicking on the row item or the View option in action menu, the admin is </w:t>
      </w:r>
      <w:r w:rsidRPr="006B78DD">
        <w:rPr>
          <w:highlight w:val="yellow"/>
        </w:rPr>
        <w:t>navigated</w:t>
      </w:r>
      <w:r>
        <w:t xml:space="preserve"> to View Intermediate CA Certificate details page where the certificate details </w:t>
      </w:r>
      <w:r w:rsidR="00A43ED5">
        <w:t xml:space="preserve">are displayed </w:t>
      </w:r>
      <w:r>
        <w:t xml:space="preserve">such as </w:t>
      </w:r>
      <w:commentRangeStart w:id="453"/>
      <w:r>
        <w:t>Certificate ID, Partner Domain</w:t>
      </w:r>
      <w:r w:rsidR="00A43ED5">
        <w:t xml:space="preserve"> </w:t>
      </w:r>
      <w:r w:rsidR="006B78DD">
        <w:t xml:space="preserve"> </w:t>
      </w:r>
      <w:r>
        <w:t xml:space="preserve">- (AUTH, FTM, DEVICE), Issued To- </w:t>
      </w:r>
      <w:r>
        <w:rPr>
          <w:rStyle w:val="Emphasis"/>
        </w:rPr>
        <w:t xml:space="preserve">&lt;subject &gt; field of </w:t>
      </w:r>
      <w:r>
        <w:rPr>
          <w:rStyle w:val="Emphasis"/>
        </w:rPr>
        <w:lastRenderedPageBreak/>
        <w:t xml:space="preserve">Certificate, </w:t>
      </w:r>
      <w:r>
        <w:t xml:space="preserve">Issued By- </w:t>
      </w:r>
      <w:r>
        <w:rPr>
          <w:rStyle w:val="Emphasis"/>
        </w:rPr>
        <w:t xml:space="preserve">&lt;issuer &gt; field of Certificate, </w:t>
      </w:r>
      <w:r>
        <w:t>Valid From, Valid To</w:t>
      </w:r>
      <w:r>
        <w:rPr>
          <w:rStyle w:val="Emphasis"/>
        </w:rPr>
        <w:t>- same as system browser date format</w:t>
      </w:r>
      <w:r>
        <w:t xml:space="preserve"> etc </w:t>
      </w:r>
      <w:commentRangeEnd w:id="453"/>
      <w:r w:rsidR="00BD468A">
        <w:rPr>
          <w:rStyle w:val="CommentReference"/>
        </w:rPr>
        <w:commentReference w:id="453"/>
      </w:r>
    </w:p>
    <w:p w14:paraId="281BE1F2" w14:textId="77777777" w:rsidR="008311B1" w:rsidRDefault="00000000" w:rsidP="00BD04DA">
      <w:pPr>
        <w:rPr>
          <w:ins w:id="454" w:author="Keshav Singh" w:date="2025-02-28T13:25:00Z" w16du:dateUtc="2025-02-28T07:55:00Z"/>
          <w:rFonts w:eastAsia="Times New Roman"/>
        </w:rPr>
      </w:pPr>
      <w:r>
        <w:rPr>
          <w:rFonts w:eastAsia="Times New Roman"/>
        </w:rPr>
        <w:fldChar w:fldCharType="begin"/>
      </w:r>
      <w:r>
        <w:rPr>
          <w:rFonts w:eastAsia="Times New Roman"/>
        </w:rPr>
        <w:instrText xml:space="preserve"> INCLUDEPICTURE  \d "C:/4dcdf41c23cf9b9d217820fb2a77fd13f47ad077d90075e32e6c7eba96302faf"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"C:/4dcdf41c23cf9b9d217820fb2a77fd13f47ad077d90075e32e6c7eba96302faf" \* MERGEFORMATINET </w:instrText>
      </w:r>
      <w:r>
        <w:rPr>
          <w:rFonts w:eastAsia="Times New Roman"/>
          <w:noProof/>
        </w:rPr>
        <w:fldChar w:fldCharType="separate"/>
      </w:r>
      <w:r w:rsidR="00EA2179">
        <w:rPr>
          <w:rFonts w:eastAsia="Times New Roman"/>
          <w:noProof/>
        </w:rPr>
        <w:pict w14:anchorId="601B13AA">
          <v:shape id="_x0000_i1109" type="#_x0000_t75" alt="" style="width:468pt;height:204.2pt;mso-width-percent:0;mso-height-percent:0;mso-width-percent:0;mso-height-percent:0">
            <v:imagedata r:id="rId51" r:href="rId5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550395F" w14:textId="77777777" w:rsidR="00D320CE" w:rsidRDefault="00D320CE" w:rsidP="00BD04DA">
      <w:pPr>
        <w:rPr>
          <w:ins w:id="455" w:author="Keshav Singh" w:date="2025-02-28T13:25:00Z" w16du:dateUtc="2025-02-28T07:55:00Z"/>
          <w:rFonts w:eastAsia="Times New Roman"/>
        </w:rPr>
      </w:pPr>
    </w:p>
    <w:p w14:paraId="2B700200" w14:textId="5BA0C910" w:rsidR="00065FC4" w:rsidDel="00D320CE" w:rsidRDefault="00783BB9">
      <w:pPr>
        <w:pStyle w:val="Heading3"/>
        <w:rPr>
          <w:del w:id="456" w:author="Keshav Singh" w:date="2025-02-26T13:07:00Z" w16du:dateUtc="2025-02-26T07:37:00Z"/>
        </w:rPr>
      </w:pPr>
      <w:ins w:id="457" w:author="Keshav Singh" w:date="2025-02-28T13:47:00Z" w16du:dateUtc="2025-02-28T08:17:00Z">
        <w:r w:rsidRPr="00B3538E">
          <w:t>Downloading the Intermediate CA Certificate</w:t>
        </w:r>
      </w:ins>
    </w:p>
    <w:p w14:paraId="604D5926" w14:textId="77777777" w:rsidR="00D320CE" w:rsidRPr="00D320CE" w:rsidRDefault="00D320CE">
      <w:pPr>
        <w:pStyle w:val="Heading3"/>
        <w:rPr>
          <w:ins w:id="458" w:author="Keshav Singh" w:date="2025-02-28T13:25:00Z" w16du:dateUtc="2025-02-28T07:55:00Z"/>
          <w:rPrChange w:id="459" w:author="Keshav Singh" w:date="2025-02-28T13:25:00Z" w16du:dateUtc="2025-02-28T07:55:00Z">
            <w:rPr>
              <w:ins w:id="460" w:author="Keshav Singh" w:date="2025-02-28T13:25:00Z" w16du:dateUtc="2025-02-28T07:55:00Z"/>
              <w:rFonts w:eastAsia="Times New Roman"/>
            </w:rPr>
          </w:rPrChange>
        </w:rPr>
        <w:pPrChange w:id="461" w:author="Keshav Singh" w:date="2025-02-28T13:25:00Z" w16du:dateUtc="2025-02-28T07:55:00Z">
          <w:pPr/>
        </w:pPrChange>
      </w:pPr>
    </w:p>
    <w:p w14:paraId="0C889816" w14:textId="77777777" w:rsidR="00415179" w:rsidRPr="00D320CE" w:rsidRDefault="00415179">
      <w:pPr>
        <w:rPr>
          <w:ins w:id="462" w:author="Keshav Singh" w:date="2025-02-26T13:06:00Z" w16du:dateUtc="2025-02-26T07:36:00Z"/>
        </w:rPr>
        <w:pPrChange w:id="463" w:author="Keshav Singh" w:date="2025-02-28T13:47:00Z" w16du:dateUtc="2025-02-28T08:17:00Z">
          <w:pPr>
            <w:pStyle w:val="NormalWeb"/>
          </w:pPr>
        </w:pPrChange>
      </w:pPr>
    </w:p>
    <w:p w14:paraId="030990FF" w14:textId="194857F2" w:rsidR="00065FC4" w:rsidRDefault="00000000" w:rsidP="00BD04DA">
      <w:pPr>
        <w:pStyle w:val="NormalWeb"/>
      </w:pPr>
      <w:r>
        <w:t>Clicking on Download, downloads the entire certificate chain as .p7b file and a success message is displayed - 'Certificate Chain of Trust for the given Intermediate CA certificate is downloaded successfully'</w:t>
      </w:r>
      <w:ins w:id="464" w:author="Keshav Singh" w:date="2025-02-28T13:24:00Z" w16du:dateUtc="2025-02-28T07:54:00Z">
        <w:r w:rsidR="00EE75AF">
          <w:t>.</w:t>
        </w:r>
      </w:ins>
    </w:p>
    <w:p w14:paraId="210C35B2" w14:textId="012D9FA3" w:rsidR="00065FC4" w:rsidRDefault="00000000" w:rsidP="00BD04DA">
      <w:pPr>
        <w:pStyle w:val="NormalWeb"/>
      </w:pPr>
      <w:r>
        <w:rPr>
          <w:rStyle w:val="Strong"/>
        </w:rPr>
        <w:t>Note:</w:t>
      </w:r>
      <w:r>
        <w:t xml:space="preserve"> For expired status, ‘Download Certificate Chain’ button will be disabled in View Root Certificate page</w:t>
      </w:r>
      <w:r w:rsidR="00E2005F">
        <w:t xml:space="preserve"> </w:t>
      </w:r>
      <w:r>
        <w:t>/ Tabular View page</w:t>
      </w:r>
      <w:r w:rsidR="00E2005F">
        <w:t>.</w:t>
      </w:r>
    </w:p>
    <w:p w14:paraId="6C74A3D6"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"C:/b5064feddb7ec087aa5355a800e77e41ad522ffc89b9c2eb92c9cb5d5f7e9164"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"C:/b5064feddb7ec087aa5355a800e77e41ad522ffc89b9c2eb92c9cb5d5f7e9164" \* MERGEFORMATINET </w:instrText>
      </w:r>
      <w:r>
        <w:rPr>
          <w:rFonts w:eastAsia="Times New Roman"/>
          <w:noProof/>
        </w:rPr>
        <w:fldChar w:fldCharType="separate"/>
      </w:r>
      <w:r w:rsidR="00EA2179">
        <w:rPr>
          <w:rFonts w:eastAsia="Times New Roman"/>
          <w:noProof/>
        </w:rPr>
        <w:pict w14:anchorId="779E55FA">
          <v:shape id="_x0000_i1108" type="#_x0000_t75" alt="" style="width:468pt;height:204.75pt;mso-width-percent:0;mso-height-percent:0;mso-width-percent:0;mso-height-percent:0">
            <v:imagedata r:id="rId53" r:href="rId5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7CA81CA" w14:textId="77777777" w:rsidR="00615C85" w:rsidRDefault="00615C85" w:rsidP="00BD04DA">
      <w:pPr>
        <w:pStyle w:val="NormalWeb"/>
        <w:rPr>
          <w:ins w:id="465" w:author="Keshav Singh" w:date="2025-02-26T13:08:00Z" w16du:dateUtc="2025-02-26T07:38:00Z"/>
        </w:rPr>
      </w:pPr>
    </w:p>
    <w:p w14:paraId="51BE4619" w14:textId="152356ED" w:rsidR="00065FC4" w:rsidRDefault="00000000" w:rsidP="00BD04DA">
      <w:pPr>
        <w:pStyle w:val="NormalWeb"/>
        <w:rPr>
          <w:ins w:id="466" w:author="Keshav Singh" w:date="2025-02-26T13:08:00Z" w16du:dateUtc="2025-02-26T07:38:00Z"/>
        </w:rPr>
      </w:pPr>
      <w:r>
        <w:lastRenderedPageBreak/>
        <w:t xml:space="preserve">On clicking the .p7b file from local system, the certificate </w:t>
      </w:r>
      <w:r w:rsidR="009977EA">
        <w:t>hierarchy</w:t>
      </w:r>
      <w:r>
        <w:t xml:space="preserve"> of the intermediate CA certificate is present where its corresponding root certificate is also downloaded.</w:t>
      </w:r>
    </w:p>
    <w:p w14:paraId="75575447" w14:textId="77777777" w:rsidR="00DD39C1" w:rsidRDefault="00DD39C1" w:rsidP="00BD04DA">
      <w:pPr>
        <w:pStyle w:val="NormalWeb"/>
      </w:pPr>
    </w:p>
    <w:p w14:paraId="0B940294"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"C:/0a744e5d71459b0867ce7755fa46df9d97ea59966b1d99f2b872b8535445b0d9"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"C:/0a744e5d71459b0867ce7755fa46df9d97ea59966b1d99f2b872b8535445b0d9" \* MERGEFORMATINET </w:instrText>
      </w:r>
      <w:r>
        <w:rPr>
          <w:rFonts w:eastAsia="Times New Roman"/>
          <w:noProof/>
        </w:rPr>
        <w:fldChar w:fldCharType="separate"/>
      </w:r>
      <w:r w:rsidR="00EA2179">
        <w:rPr>
          <w:rFonts w:eastAsia="Times New Roman"/>
          <w:noProof/>
        </w:rPr>
        <w:pict w14:anchorId="5A2D2A87">
          <v:shape id="_x0000_i1107" type="#_x0000_t75" alt="" style="width:468pt;height:129.4pt;mso-width-percent:0;mso-height-percent:0;mso-width-percent:0;mso-height-percent:0">
            <v:imagedata r:id="rId55" r:href="rId5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6F5B039" w14:textId="4A89FA21" w:rsidR="009977EA" w:rsidRPr="00584D03" w:rsidRDefault="009977EA" w:rsidP="00FA4B8B">
      <w:pPr>
        <w:pStyle w:val="Heading3"/>
      </w:pPr>
      <w:r w:rsidRPr="00051680">
        <w:rPr>
          <w:highlight w:val="yellow"/>
        </w:rPr>
        <w:t>Upload Intermediate Certificate</w:t>
      </w:r>
    </w:p>
    <w:p w14:paraId="4833A4E8" w14:textId="0A645AA2" w:rsidR="00065FC4" w:rsidRDefault="00000000" w:rsidP="00BD04DA">
      <w:pPr>
        <w:pStyle w:val="NormalWeb"/>
      </w:pPr>
      <w:commentRangeStart w:id="467"/>
      <w:r>
        <w:rPr>
          <w:shd w:val="clear" w:color="auto" w:fill="D3F1A7"/>
        </w:rPr>
        <w:t>To upload the Intermediate CA certificate, carry out the same steps of Root CA Certificate upload.</w:t>
      </w:r>
      <w:commentRangeEnd w:id="467"/>
      <w:r w:rsidR="00AE610C">
        <w:rPr>
          <w:rStyle w:val="CommentReference"/>
        </w:rPr>
        <w:commentReference w:id="467"/>
      </w:r>
    </w:p>
    <w:p w14:paraId="004A3A84"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"C:/06b72c6e9a4a2d7a8be7a1797020ab7b7724d2761f7cc7b28a997733f22e608f"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"C:/06b72c6e9a4a2d7a8be7a1797020ab7b7724d2761f7cc7b28a997733f22e608f" \* MERGEFORMATINET </w:instrText>
      </w:r>
      <w:r>
        <w:rPr>
          <w:rFonts w:eastAsia="Times New Roman"/>
          <w:noProof/>
        </w:rPr>
        <w:fldChar w:fldCharType="separate"/>
      </w:r>
      <w:r w:rsidR="00EA2179">
        <w:rPr>
          <w:rFonts w:eastAsia="Times New Roman"/>
          <w:noProof/>
        </w:rPr>
        <w:pict w14:anchorId="39220088">
          <v:shape id="_x0000_i1106" type="#_x0000_t75" alt="" style="width:468pt;height:204.2pt;mso-width-percent:0;mso-height-percent:0;mso-width-percent:0;mso-height-percent:0">
            <v:imagedata r:id="rId57" r:href="rId5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AB39273" w14:textId="77777777" w:rsidR="00065FC4" w:rsidRDefault="00000000" w:rsidP="00BD04DA">
      <w:pPr>
        <w:rPr>
          <w:rFonts w:eastAsia="Times New Roman"/>
        </w:rPr>
      </w:pPr>
      <w:r>
        <w:rPr>
          <w:rFonts w:eastAsia="Times New Roman"/>
        </w:rPr>
        <w:lastRenderedPageBreak/>
        <w:fldChar w:fldCharType="begin"/>
      </w:r>
      <w:r>
        <w:rPr>
          <w:rFonts w:eastAsia="Times New Roman"/>
        </w:rPr>
        <w:instrText xml:space="preserve"> INCLUDEPICTURE  \d "C:/75d0632ceecf7bb838e5d56705246735648b6abb5b71aac479f328f7b511b64d"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"C:/75d0632ceecf7bb838e5d56705246735648b6abb5b71aac479f328f7b511b64d" \* MERGEFORMATINET </w:instrText>
      </w:r>
      <w:r>
        <w:rPr>
          <w:rFonts w:eastAsia="Times New Roman"/>
          <w:noProof/>
        </w:rPr>
        <w:fldChar w:fldCharType="separate"/>
      </w:r>
      <w:r w:rsidR="00EA2179">
        <w:rPr>
          <w:rFonts w:eastAsia="Times New Roman"/>
          <w:noProof/>
        </w:rPr>
        <w:pict w14:anchorId="74D4E6C8">
          <v:shape id="_x0000_i1105" type="#_x0000_t75" alt="" style="width:469.15pt;height:207pt;mso-width-percent:0;mso-height-percent:0;mso-width-percent:0;mso-height-percent:0">
            <v:imagedata r:id="rId59" r:href="rId6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"C:/a686dccf814cacff873cbc6ce60736ec7b5e71b4c983b0ef18ea34900d314890"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"C:/a686dccf814cacff873cbc6ce60736ec7b5e71b4c983b0ef18ea34900d314890" \* MERGEFORMATINET </w:instrText>
      </w:r>
      <w:r>
        <w:rPr>
          <w:rFonts w:eastAsia="Times New Roman"/>
          <w:noProof/>
        </w:rPr>
        <w:fldChar w:fldCharType="separate"/>
      </w:r>
      <w:r w:rsidR="00EA2179">
        <w:rPr>
          <w:rFonts w:eastAsia="Times New Roman"/>
          <w:noProof/>
        </w:rPr>
        <w:pict w14:anchorId="074183D5">
          <v:shape id="_x0000_i1104" type="#_x0000_t75" alt="" style="width:469.15pt;height:207pt;mso-width-percent:0;mso-height-percent:0;mso-width-percent:0;mso-height-percent:0">
            <v:imagedata r:id="rId61" r:href="rId6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6061DF9" w14:textId="77777777" w:rsidR="00065FC4" w:rsidRDefault="00000000" w:rsidP="00BD04DA">
      <w:pPr>
        <w:rPr>
          <w:rFonts w:eastAsia="Times New Roman"/>
        </w:rPr>
      </w:pPr>
      <w:r>
        <w:rPr>
          <w:rFonts w:eastAsia="Times New Roman"/>
        </w:rPr>
        <w:fldChar w:fldCharType="begin"/>
      </w:r>
      <w:r>
        <w:rPr>
          <w:rFonts w:eastAsia="Times New Roman"/>
        </w:rPr>
        <w:instrText xml:space="preserve"> INCLUDEPICTURE  \d "C:/b9895756a1b749bd2b6c6bf4ee4c571683f579458d5dc99d64b7737c4be56a8c"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"C:/b9895756a1b749bd2b6c6bf4ee4c571683f579458d5dc99d64b7737c4be56a8c" \* MERGEFORMATINET </w:instrText>
      </w:r>
      <w:r>
        <w:rPr>
          <w:rFonts w:eastAsia="Times New Roman"/>
          <w:noProof/>
        </w:rPr>
        <w:fldChar w:fldCharType="separate"/>
      </w:r>
      <w:r w:rsidR="00EA2179">
        <w:rPr>
          <w:rFonts w:eastAsia="Times New Roman"/>
          <w:noProof/>
        </w:rPr>
        <w:pict w14:anchorId="5A500B6F">
          <v:shape id="_x0000_i1103" type="#_x0000_t75" alt="" style="width:468pt;height:205.9pt;mso-width-percent:0;mso-height-percent:0;mso-width-percent:0;mso-height-percent:0">
            <v:imagedata r:id="rId63" r:href="rId6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BFF8E5B" w14:textId="77777777" w:rsidR="00341EA4" w:rsidRDefault="00341EA4" w:rsidP="00BD04DA">
      <w:pPr>
        <w:rPr>
          <w:rStyle w:val="Strong"/>
        </w:rPr>
      </w:pPr>
    </w:p>
    <w:p w14:paraId="59842C7C" w14:textId="77777777" w:rsidR="00AA1890" w:rsidRPr="00A558D8" w:rsidRDefault="00AA1890" w:rsidP="00BD04DA">
      <w:pPr>
        <w:pStyle w:val="NormalWeb"/>
        <w:rPr>
          <w:moveTo w:id="468" w:author="Keshav Singh" w:date="2025-02-26T13:04:00Z" w16du:dateUtc="2025-02-26T07:34:00Z"/>
        </w:rPr>
      </w:pPr>
      <w:moveToRangeStart w:id="469" w:author="Keshav Singh" w:date="2025-02-26T13:04:00Z" w:name="move191467481"/>
    </w:p>
    <w:p w14:paraId="3EAB89FB" w14:textId="77777777" w:rsidR="00AA1890" w:rsidRPr="00A558D8" w:rsidRDefault="00AA1890" w:rsidP="00BD04DA">
      <w:pPr>
        <w:pStyle w:val="NormalWeb"/>
        <w:rPr>
          <w:moveTo w:id="470" w:author="Keshav Singh" w:date="2025-02-26T13:04:00Z" w16du:dateUtc="2025-02-26T07:34:00Z"/>
        </w:rPr>
      </w:pPr>
      <w:moveTo w:id="471" w:author="Keshav Singh" w:date="2025-02-26T13:04:00Z" w16du:dateUtc="2025-02-26T07:34:00Z">
        <w:r w:rsidRPr="00A9173E">
          <w:rPr>
            <w:b/>
            <w:bCs/>
          </w:rPr>
          <w:t>Note for Intermediate CA Certificate</w:t>
        </w:r>
        <w:r w:rsidRPr="00A558D8">
          <w:t>:</w:t>
        </w:r>
      </w:moveTo>
    </w:p>
    <w:p w14:paraId="55D94277" w14:textId="77777777" w:rsidR="00AA1890" w:rsidRPr="00A558D8" w:rsidRDefault="00AA1890" w:rsidP="00BD04DA">
      <w:pPr>
        <w:pStyle w:val="NormalWeb"/>
        <w:numPr>
          <w:ilvl w:val="0"/>
          <w:numId w:val="9"/>
        </w:numPr>
        <w:rPr>
          <w:moveTo w:id="472" w:author="Keshav Singh" w:date="2025-02-26T13:04:00Z" w16du:dateUtc="2025-02-26T07:34:00Z"/>
        </w:rPr>
      </w:pPr>
      <w:moveTo w:id="473" w:author="Keshav Singh" w:date="2025-02-26T13:04:00Z" w16du:dateUtc="2025-02-26T07:34:00Z">
        <w:r w:rsidRPr="00A558D8">
          <w:t>The Subject of the root certificate matches the Issuer of the intermediate certificate.</w:t>
        </w:r>
      </w:moveTo>
    </w:p>
    <w:p w14:paraId="0AD7B8BC" w14:textId="0AFE1EC6" w:rsidR="00AA1890" w:rsidRPr="00A558D8" w:rsidRDefault="00AA1890" w:rsidP="00BD04DA">
      <w:pPr>
        <w:pStyle w:val="NormalWeb"/>
        <w:numPr>
          <w:ilvl w:val="0"/>
          <w:numId w:val="9"/>
        </w:numPr>
        <w:rPr>
          <w:moveTo w:id="474" w:author="Keshav Singh" w:date="2025-02-26T13:04:00Z" w16du:dateUtc="2025-02-26T07:34:00Z"/>
        </w:rPr>
      </w:pPr>
      <w:moveTo w:id="475" w:author="Keshav Singh" w:date="2025-02-26T13:04:00Z" w16du:dateUtc="2025-02-26T07:34:00Z">
        <w:r w:rsidRPr="00A558D8">
          <w:t>Issued To and Issued By are different</w:t>
        </w:r>
        <w:del w:id="476" w:author="Keshav Singh" w:date="2025-02-28T13:32:00Z" w16du:dateUtc="2025-02-28T08:02:00Z">
          <w:r w:rsidRPr="00A558D8" w:rsidDel="00585683">
            <w:delText>,</w:delText>
          </w:r>
        </w:del>
        <w:r w:rsidRPr="00A558D8">
          <w:t xml:space="preserve"> as the </w:t>
        </w:r>
      </w:moveTo>
      <w:ins w:id="477" w:author="Keshav Singh" w:date="2025-02-28T13:32:00Z" w16du:dateUtc="2025-02-28T08:02:00Z">
        <w:r w:rsidR="009E5C47">
          <w:t>I</w:t>
        </w:r>
      </w:ins>
      <w:moveTo w:id="478" w:author="Keshav Singh" w:date="2025-02-26T13:04:00Z" w16du:dateUtc="2025-02-26T07:34:00Z">
        <w:del w:id="479" w:author="Keshav Singh" w:date="2025-02-28T13:32:00Z" w16du:dateUtc="2025-02-28T08:02:00Z">
          <w:r w:rsidRPr="00A558D8" w:rsidDel="009E5C47">
            <w:delText>i</w:delText>
          </w:r>
        </w:del>
        <w:r w:rsidRPr="00A558D8">
          <w:t>ntermediate CA certificate is signed by the Root CA.</w:t>
        </w:r>
      </w:moveTo>
    </w:p>
    <w:p w14:paraId="10D6AE2F" w14:textId="77777777" w:rsidR="00AA1890" w:rsidRPr="00A558D8" w:rsidRDefault="00AA1890" w:rsidP="00BD04DA">
      <w:pPr>
        <w:pStyle w:val="NormalWeb"/>
        <w:numPr>
          <w:ilvl w:val="0"/>
          <w:numId w:val="9"/>
        </w:numPr>
        <w:rPr>
          <w:moveTo w:id="480" w:author="Keshav Singh" w:date="2025-02-26T13:04:00Z" w16du:dateUtc="2025-02-26T07:34:00Z"/>
        </w:rPr>
      </w:pPr>
      <w:moveTo w:id="481" w:author="Keshav Singh" w:date="2025-02-26T13:04:00Z" w16du:dateUtc="2025-02-26T07:34:00Z">
        <w:r w:rsidRPr="00A558D8">
          <w:t>Intermediate certificate must expire before its root certificate.</w:t>
        </w:r>
      </w:moveTo>
    </w:p>
    <w:p w14:paraId="16E50928" w14:textId="77777777" w:rsidR="00AA1890" w:rsidRPr="00A558D8" w:rsidRDefault="00AA1890" w:rsidP="00BD04DA">
      <w:pPr>
        <w:pStyle w:val="NormalWeb"/>
        <w:numPr>
          <w:ilvl w:val="0"/>
          <w:numId w:val="9"/>
        </w:numPr>
        <w:rPr>
          <w:moveTo w:id="482" w:author="Keshav Singh" w:date="2025-02-26T13:04:00Z" w16du:dateUtc="2025-02-26T07:34:00Z"/>
        </w:rPr>
      </w:pPr>
      <w:moveTo w:id="483" w:author="Keshav Singh" w:date="2025-02-26T13:04:00Z" w16du:dateUtc="2025-02-26T07:34:00Z">
        <w:r w:rsidRPr="00A558D8">
          <w:t>Validity of Root CA Certificate &gt; Intermediate CA Certificate &gt; CA Signed Partner Certificate</w:t>
        </w:r>
      </w:moveTo>
    </w:p>
    <w:p w14:paraId="6B9D1354" w14:textId="77777777" w:rsidR="00AA1890" w:rsidRDefault="00AA1890" w:rsidP="00BD04DA">
      <w:pPr>
        <w:pStyle w:val="NormalWeb"/>
        <w:numPr>
          <w:ilvl w:val="0"/>
          <w:numId w:val="9"/>
        </w:numPr>
        <w:rPr>
          <w:moveTo w:id="484" w:author="Keshav Singh" w:date="2025-02-26T13:04:00Z" w16du:dateUtc="2025-02-26T07:34:00Z"/>
        </w:rPr>
      </w:pPr>
      <w:moveTo w:id="485" w:author="Keshav Singh" w:date="2025-02-26T13:04:00Z" w16du:dateUtc="2025-02-26T07:34:00Z">
        <w:r w:rsidRPr="00A558D8">
          <w:t>Sequence of Upload: Root CA Certificate (by Partner Admin)→ Intermediate CA Certificate (by Partner Admin) → CA signed Partner Certificate (by Partner)</w:t>
        </w:r>
      </w:moveTo>
    </w:p>
    <w:moveToRangeEnd w:id="469"/>
    <w:p w14:paraId="2B093ADC" w14:textId="77777777" w:rsidR="00341EA4" w:rsidRDefault="00341EA4" w:rsidP="00BD04DA">
      <w:pPr>
        <w:rPr>
          <w:ins w:id="486" w:author="Keshav Singh" w:date="2025-02-26T13:04:00Z" w16du:dateUtc="2025-02-26T07:34:00Z"/>
          <w:rStyle w:val="Strong"/>
        </w:rPr>
      </w:pPr>
    </w:p>
    <w:p w14:paraId="0EF4DAB5" w14:textId="77777777" w:rsidR="00AA1890" w:rsidRDefault="00AA1890" w:rsidP="00BD04DA">
      <w:pPr>
        <w:rPr>
          <w:ins w:id="487" w:author="Keshav Singh" w:date="2025-02-26T13:04:00Z" w16du:dateUtc="2025-02-26T07:34:00Z"/>
          <w:rStyle w:val="Strong"/>
        </w:rPr>
      </w:pPr>
    </w:p>
    <w:p w14:paraId="3CDA1DD8" w14:textId="77777777" w:rsidR="00AA1890" w:rsidRDefault="00AA1890" w:rsidP="00BD04DA">
      <w:pPr>
        <w:rPr>
          <w:ins w:id="488" w:author="Keshav Singh" w:date="2025-02-26T13:04:00Z" w16du:dateUtc="2025-02-26T07:34:00Z"/>
          <w:rStyle w:val="Strong"/>
        </w:rPr>
      </w:pPr>
    </w:p>
    <w:p w14:paraId="2018A10D" w14:textId="77777777" w:rsidR="00AA1890" w:rsidRDefault="00AA1890" w:rsidP="00BD04DA">
      <w:pPr>
        <w:rPr>
          <w:ins w:id="489" w:author="Keshav Singh" w:date="2025-02-26T13:04:00Z" w16du:dateUtc="2025-02-26T07:34:00Z"/>
          <w:rStyle w:val="Strong"/>
        </w:rPr>
      </w:pPr>
    </w:p>
    <w:p w14:paraId="1D1BAEC1" w14:textId="77777777" w:rsidR="00AA1890" w:rsidRDefault="00AA1890" w:rsidP="00BD04DA">
      <w:pPr>
        <w:rPr>
          <w:ins w:id="490" w:author="Keshav Singh" w:date="2025-02-26T13:04:00Z" w16du:dateUtc="2025-02-26T07:34:00Z"/>
          <w:rStyle w:val="Strong"/>
        </w:rPr>
      </w:pPr>
    </w:p>
    <w:p w14:paraId="10499CC2" w14:textId="77777777" w:rsidR="00AA1890" w:rsidRDefault="00AA1890" w:rsidP="00BD04DA">
      <w:pPr>
        <w:rPr>
          <w:ins w:id="491" w:author="Keshav Singh" w:date="2025-02-26T13:04:00Z" w16du:dateUtc="2025-02-26T07:34:00Z"/>
          <w:rStyle w:val="Strong"/>
        </w:rPr>
      </w:pPr>
    </w:p>
    <w:p w14:paraId="35E0894B" w14:textId="77777777" w:rsidR="00AA1890" w:rsidRDefault="00AA1890" w:rsidP="00BD04DA">
      <w:pPr>
        <w:rPr>
          <w:ins w:id="492" w:author="Keshav Singh" w:date="2025-02-28T11:05:00Z" w16du:dateUtc="2025-02-28T05:35:00Z"/>
          <w:rStyle w:val="Strong"/>
        </w:rPr>
      </w:pPr>
    </w:p>
    <w:p w14:paraId="58C12542" w14:textId="77777777" w:rsidR="0082492D" w:rsidRDefault="0082492D" w:rsidP="00BD04DA">
      <w:pPr>
        <w:rPr>
          <w:ins w:id="493" w:author="Keshav Singh" w:date="2025-02-28T11:05:00Z" w16du:dateUtc="2025-02-28T05:35:00Z"/>
          <w:rStyle w:val="Strong"/>
        </w:rPr>
      </w:pPr>
    </w:p>
    <w:p w14:paraId="385C581A" w14:textId="77777777" w:rsidR="0082492D" w:rsidRDefault="0082492D" w:rsidP="00BD04DA">
      <w:pPr>
        <w:rPr>
          <w:ins w:id="494" w:author="Keshav Singh" w:date="2025-02-28T11:05:00Z" w16du:dateUtc="2025-02-28T05:35:00Z"/>
          <w:rStyle w:val="Strong"/>
        </w:rPr>
      </w:pPr>
    </w:p>
    <w:p w14:paraId="2BF85907" w14:textId="77777777" w:rsidR="0082492D" w:rsidRDefault="0082492D" w:rsidP="00BD04DA">
      <w:pPr>
        <w:rPr>
          <w:ins w:id="495" w:author="Keshav Singh" w:date="2025-02-28T11:05:00Z" w16du:dateUtc="2025-02-28T05:35:00Z"/>
          <w:rStyle w:val="Strong"/>
        </w:rPr>
      </w:pPr>
    </w:p>
    <w:p w14:paraId="441EE5DF" w14:textId="77777777" w:rsidR="0082492D" w:rsidRDefault="0082492D" w:rsidP="00BD04DA">
      <w:pPr>
        <w:rPr>
          <w:ins w:id="496" w:author="Keshav Singh" w:date="2025-02-28T11:05:00Z" w16du:dateUtc="2025-02-28T05:35:00Z"/>
          <w:rStyle w:val="Strong"/>
        </w:rPr>
      </w:pPr>
    </w:p>
    <w:p w14:paraId="504A8700" w14:textId="77777777" w:rsidR="0082492D" w:rsidRDefault="0082492D" w:rsidP="00BD04DA">
      <w:pPr>
        <w:rPr>
          <w:ins w:id="497" w:author="Keshav Singh" w:date="2025-02-28T11:05:00Z" w16du:dateUtc="2025-02-28T05:35:00Z"/>
          <w:rStyle w:val="Strong"/>
        </w:rPr>
      </w:pPr>
    </w:p>
    <w:p w14:paraId="4BC2F5B3" w14:textId="77777777" w:rsidR="0082492D" w:rsidRDefault="0082492D" w:rsidP="00BD04DA">
      <w:pPr>
        <w:rPr>
          <w:ins w:id="498" w:author="Keshav Singh" w:date="2025-02-28T11:05:00Z" w16du:dateUtc="2025-02-28T05:35:00Z"/>
          <w:rStyle w:val="Strong"/>
        </w:rPr>
      </w:pPr>
    </w:p>
    <w:p w14:paraId="318CA8D0" w14:textId="77777777" w:rsidR="0082492D" w:rsidRDefault="0082492D" w:rsidP="00BD04DA">
      <w:pPr>
        <w:rPr>
          <w:rStyle w:val="Strong"/>
        </w:rPr>
      </w:pPr>
    </w:p>
    <w:p w14:paraId="03B8934E" w14:textId="6BA78DD0" w:rsidR="00065FC4" w:rsidRDefault="00000000" w:rsidP="00A84879">
      <w:pPr>
        <w:pStyle w:val="Heading1"/>
      </w:pPr>
      <w:r>
        <w:rPr>
          <w:rStyle w:val="Strong"/>
        </w:rPr>
        <w:t>Partners</w:t>
      </w:r>
    </w:p>
    <w:p w14:paraId="5AF7D381" w14:textId="0B056835" w:rsidR="00065FC4" w:rsidRDefault="00000000">
      <w:pPr>
        <w:pStyle w:val="NormalWeb"/>
      </w:pPr>
      <w:r>
        <w:t xml:space="preserve">As a </w:t>
      </w:r>
      <w:r w:rsidRPr="00C46620">
        <w:rPr>
          <w:b/>
          <w:bCs/>
        </w:rPr>
        <w:t>Partner Admin</w:t>
      </w:r>
      <w:r>
        <w:t xml:space="preserve"> </w:t>
      </w:r>
      <w:r w:rsidR="00C46620">
        <w:t>you</w:t>
      </w:r>
      <w:r>
        <w:t xml:space="preserve"> can view the list of all partners who have enrolled to PMS portal by clicking on the Partners card dashboard</w:t>
      </w:r>
      <w:r w:rsidR="004B07AC">
        <w:t xml:space="preserve"> </w:t>
      </w:r>
      <w:r>
        <w:t>/ side panel</w:t>
      </w:r>
      <w:r w:rsidR="004B07AC">
        <w:t xml:space="preserve"> </w:t>
      </w:r>
      <w:r>
        <w:t xml:space="preserve">/ hamburger menu, </w:t>
      </w:r>
      <w:r w:rsidRPr="00645945">
        <w:rPr>
          <w:highlight w:val="red"/>
        </w:rPr>
        <w:t>so that their consolidated details along with partner certificate details is available all in one screen</w:t>
      </w:r>
      <w:r>
        <w:t>.</w:t>
      </w:r>
    </w:p>
    <w:p w14:paraId="7079D03B" w14:textId="668FCD2D" w:rsidR="00065FC4" w:rsidRDefault="00000000">
      <w:pPr>
        <w:pStyle w:val="Heading2"/>
        <w:pPrChange w:id="499" w:author="Keshav Singh" w:date="2025-02-28T11:26:00Z" w16du:dateUtc="2025-02-28T05:56:00Z">
          <w:pPr>
            <w:pStyle w:val="NormalWeb"/>
          </w:pPr>
        </w:pPrChange>
      </w:pPr>
      <w:r>
        <w:t xml:space="preserve">This </w:t>
      </w:r>
      <w:r w:rsidRPr="00011D79">
        <w:rPr>
          <w:highlight w:val="red"/>
        </w:rPr>
        <w:t>card</w:t>
      </w:r>
      <w:r>
        <w:t xml:space="preserve"> </w:t>
      </w:r>
      <w:r w:rsidR="00011D79">
        <w:t xml:space="preserve">/ </w:t>
      </w:r>
      <w:r w:rsidR="00011D79" w:rsidRPr="00011D79">
        <w:rPr>
          <w:highlight w:val="yellow"/>
        </w:rPr>
        <w:t>Section</w:t>
      </w:r>
      <w:r w:rsidR="00011D79">
        <w:t xml:space="preserve"> </w:t>
      </w:r>
      <w:r>
        <w:t>has the following features:</w:t>
      </w:r>
    </w:p>
    <w:p w14:paraId="0C365582" w14:textId="3104E0D8" w:rsidR="00065FC4" w:rsidRDefault="00000000">
      <w:pPr>
        <w:pStyle w:val="NormalWeb"/>
        <w:numPr>
          <w:ilvl w:val="0"/>
          <w:numId w:val="10"/>
        </w:numPr>
      </w:pPr>
      <w:r>
        <w:t>Tabular View of Partner detail (Action menu: View, Deactivate)</w:t>
      </w:r>
    </w:p>
    <w:p w14:paraId="1B7B0943" w14:textId="77777777" w:rsidR="00065FC4" w:rsidRDefault="00000000">
      <w:pPr>
        <w:pStyle w:val="NormalWeb"/>
        <w:numPr>
          <w:ilvl w:val="0"/>
          <w:numId w:val="10"/>
        </w:numPr>
      </w:pPr>
      <w:r>
        <w:t xml:space="preserve">View individual Partner detail and </w:t>
      </w:r>
      <w:r w:rsidRPr="00025196">
        <w:rPr>
          <w:highlight w:val="red"/>
          <w:rPrChange w:id="500" w:author="Keshav Singh" w:date="2025-02-25T13:39:00Z" w16du:dateUtc="2025-02-25T08:09:00Z">
            <w:rPr/>
          </w:rPrChange>
        </w:rPr>
        <w:t>with</w:t>
      </w:r>
      <w:r>
        <w:t xml:space="preserve"> certificate details</w:t>
      </w:r>
    </w:p>
    <w:p w14:paraId="5A1F092F" w14:textId="09C67DF1" w:rsidR="00065FC4" w:rsidRDefault="00000000">
      <w:pPr>
        <w:pStyle w:val="NormalWeb"/>
        <w:numPr>
          <w:ilvl w:val="0"/>
          <w:numId w:val="10"/>
        </w:numPr>
      </w:pPr>
      <w:r>
        <w:t xml:space="preserve">Download original </w:t>
      </w:r>
      <w:ins w:id="501" w:author="Keshav Singh" w:date="2025-02-25T13:39:00Z" w16du:dateUtc="2025-02-25T08:09:00Z">
        <w:r w:rsidR="00A25193">
          <w:t>P</w:t>
        </w:r>
      </w:ins>
      <w:del w:id="502" w:author="Keshav Singh" w:date="2025-02-25T13:39:00Z" w16du:dateUtc="2025-02-25T08:09:00Z">
        <w:r w:rsidDel="00A25193">
          <w:delText>p</w:delText>
        </w:r>
      </w:del>
      <w:r>
        <w:t xml:space="preserve">artner </w:t>
      </w:r>
      <w:ins w:id="503" w:author="Keshav Singh" w:date="2025-02-25T13:39:00Z" w16du:dateUtc="2025-02-25T08:09:00Z">
        <w:r w:rsidR="00A25193">
          <w:t>C</w:t>
        </w:r>
      </w:ins>
      <w:del w:id="504" w:author="Keshav Singh" w:date="2025-02-25T13:39:00Z" w16du:dateUtc="2025-02-25T08:09:00Z">
        <w:r w:rsidDel="00A25193">
          <w:delText>c</w:delText>
        </w:r>
      </w:del>
      <w:r>
        <w:t>ertificate and MOSIP Signed certificate</w:t>
      </w:r>
    </w:p>
    <w:p w14:paraId="73B0329A" w14:textId="77777777" w:rsidR="00065FC4" w:rsidRDefault="00000000">
      <w:pPr>
        <w:pStyle w:val="NormalWeb"/>
        <w:numPr>
          <w:ilvl w:val="0"/>
          <w:numId w:val="10"/>
        </w:numPr>
        <w:rPr>
          <w:ins w:id="505" w:author="Keshav Singh" w:date="2025-02-26T13:11:00Z" w16du:dateUtc="2025-02-26T07:41:00Z"/>
        </w:rPr>
      </w:pPr>
      <w:r>
        <w:t>Deactivate Partner</w:t>
      </w:r>
    </w:p>
    <w:p w14:paraId="5DA36EE7" w14:textId="77777777" w:rsidR="00DA6D9E" w:rsidRDefault="00DA6D9E">
      <w:pPr>
        <w:pStyle w:val="NormalWeb"/>
        <w:pPrChange w:id="506" w:author="Keshav Singh" w:date="2025-02-26T13:11:00Z" w16du:dateUtc="2025-02-26T07:41:00Z">
          <w:pPr>
            <w:pStyle w:val="NormalWeb"/>
            <w:numPr>
              <w:numId w:val="10"/>
            </w:numPr>
            <w:tabs>
              <w:tab w:val="num" w:pos="720"/>
            </w:tabs>
            <w:ind w:left="720" w:hanging="360"/>
          </w:pPr>
        </w:pPrChange>
      </w:pPr>
    </w:p>
    <w:p w14:paraId="499238AD" w14:textId="77777777" w:rsidR="00065FC4" w:rsidDel="00903F5F" w:rsidRDefault="00000000">
      <w:pPr>
        <w:rPr>
          <w:del w:id="507" w:author="Keshav Singh" w:date="2025-02-25T13:40:00Z" w16du:dateUtc="2025-02-25T08:10:00Z"/>
          <w:rFonts w:eastAsia="Times New Roman"/>
        </w:rPr>
      </w:pPr>
      <w:r>
        <w:rPr>
          <w:rFonts w:eastAsia="Times New Roman"/>
        </w:rPr>
        <w:lastRenderedPageBreak/>
        <w:fldChar w:fldCharType="begin"/>
      </w:r>
      <w:r>
        <w:rPr>
          <w:rFonts w:eastAsia="Times New Roman"/>
        </w:rPr>
        <w:instrText xml:space="preserve"> INCLUDEPICTURE  \d "C:/cc1c183785a50ea58e5c8ec51c616c3936f16084a55b5cbd815876ae74dc500e"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"C:/cc1c183785a50ea58e5c8ec51c616c3936f16084a55b5cbd815876ae74dc500e" \* MERGEFORMATINET </w:instrText>
      </w:r>
      <w:r>
        <w:rPr>
          <w:rFonts w:eastAsia="Times New Roman"/>
          <w:noProof/>
        </w:rPr>
        <w:fldChar w:fldCharType="separate"/>
      </w:r>
      <w:r w:rsidR="00EA2179">
        <w:rPr>
          <w:rFonts w:eastAsia="Times New Roman"/>
          <w:noProof/>
        </w:rPr>
        <w:pict w14:anchorId="70B1515E">
          <v:shape id="_x0000_i1102" type="#_x0000_t75" alt="" style="width:469.15pt;height:207pt;mso-width-percent:0;mso-height-percent:0;mso-width-percent:0;mso-height-percent:0">
            <v:imagedata r:id="rId65" r:href="rId6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99532EC" w14:textId="77777777" w:rsidR="00065FC4" w:rsidRDefault="00000000">
      <w:pPr>
        <w:pPrChange w:id="508" w:author="Keshav Singh" w:date="2025-02-25T13:40:00Z" w16du:dateUtc="2025-02-25T08:10:00Z">
          <w:pPr>
            <w:pStyle w:val="NormalWeb"/>
          </w:pPr>
        </w:pPrChange>
      </w:pPr>
      <w:del w:id="509" w:author="Keshav Singh" w:date="2025-02-25T13:40:00Z" w16du:dateUtc="2025-02-25T08:10:00Z">
        <w:r w:rsidDel="00903F5F">
          <w:delText>2 options in action menu: View , Deactivate</w:delText>
        </w:r>
      </w:del>
    </w:p>
    <w:p w14:paraId="3BCF34B1" w14:textId="7BA2A732" w:rsidR="00065FC4" w:rsidRDefault="00000000">
      <w:pPr>
        <w:pStyle w:val="NormalWeb"/>
      </w:pPr>
      <w:r>
        <w:rPr>
          <w:rStyle w:val="Strong"/>
        </w:rPr>
        <w:t>Note:</w:t>
      </w:r>
      <w:r>
        <w:t xml:space="preserve"> Deactivate option </w:t>
      </w:r>
      <w:ins w:id="510" w:author="Keshav Singh" w:date="2025-02-25T13:39:00Z" w16du:dateUtc="2025-02-25T08:09:00Z">
        <w:r w:rsidR="00FB5CE3">
          <w:t xml:space="preserve">appears </w:t>
        </w:r>
      </w:ins>
      <w:del w:id="511" w:author="Keshav Singh" w:date="2025-02-25T13:39:00Z" w16du:dateUtc="2025-02-25T08:09:00Z">
        <w:r w:rsidDel="00FB5CE3">
          <w:delText>is</w:delText>
        </w:r>
      </w:del>
      <w:r>
        <w:t xml:space="preserve"> disabled</w:t>
      </w:r>
      <w:del w:id="512" w:author="Keshav Singh" w:date="2025-02-25T13:39:00Z" w16du:dateUtc="2025-02-25T08:09:00Z">
        <w:r w:rsidDel="00FB5CE3">
          <w:delText xml:space="preserve"> once</w:delText>
        </w:r>
      </w:del>
      <w:r>
        <w:t xml:space="preserve"> </w:t>
      </w:r>
      <w:ins w:id="513" w:author="Keshav Singh" w:date="2025-02-25T13:39:00Z" w16du:dateUtc="2025-02-25T08:09:00Z">
        <w:r w:rsidR="00FB5CE3">
          <w:t>if the</w:t>
        </w:r>
      </w:ins>
      <w:del w:id="514" w:author="Keshav Singh" w:date="2025-02-25T13:39:00Z" w16du:dateUtc="2025-02-25T08:09:00Z">
        <w:r w:rsidDel="00FB5CE3">
          <w:delText>the</w:delText>
        </w:r>
      </w:del>
      <w:r>
        <w:t xml:space="preserve"> partner</w:t>
      </w:r>
      <w:ins w:id="515" w:author="Keshav Singh" w:date="2025-02-28T12:11:00Z" w16du:dateUtc="2025-02-28T06:41:00Z">
        <w:r w:rsidR="008970FF">
          <w:t xml:space="preserve"> is</w:t>
        </w:r>
      </w:ins>
      <w:del w:id="516" w:author="Keshav Singh" w:date="2025-02-28T12:11:00Z" w16du:dateUtc="2025-02-28T06:41:00Z">
        <w:r w:rsidDel="008970FF">
          <w:delText xml:space="preserve"> has been</w:delText>
        </w:r>
      </w:del>
      <w:r>
        <w:t xml:space="preserve"> deactivated.</w:t>
      </w:r>
    </w:p>
    <w:p w14:paraId="1725438B" w14:textId="77777777" w:rsidR="00065FC4" w:rsidRDefault="00000000">
      <w:pPr>
        <w:rPr>
          <w:ins w:id="517" w:author="Keshav Singh" w:date="2025-02-28T11:16:00Z" w16du:dateUtc="2025-02-28T05:46:00Z"/>
          <w:rFonts w:eastAsia="Times New Roman"/>
        </w:rPr>
      </w:pPr>
      <w:r>
        <w:rPr>
          <w:rFonts w:eastAsia="Times New Roman"/>
        </w:rPr>
        <w:fldChar w:fldCharType="begin"/>
      </w:r>
      <w:r>
        <w:rPr>
          <w:rFonts w:eastAsia="Times New Roman"/>
        </w:rPr>
        <w:instrText xml:space="preserve"> INCLUDEPICTURE  \d "C:/4a33daeed734e43156b5a295bcd0bc50ccd32680a4a1969aed0f7b57b8186aff"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"C:/4a33daeed734e43156b5a295bcd0bc50ccd32680a4a1969aed0f7b57b8186aff" \* MERGEFORMATINET </w:instrText>
      </w:r>
      <w:r>
        <w:rPr>
          <w:rFonts w:eastAsia="Times New Roman"/>
          <w:noProof/>
        </w:rPr>
        <w:fldChar w:fldCharType="separate"/>
      </w:r>
      <w:r w:rsidR="00EA2179">
        <w:rPr>
          <w:rFonts w:eastAsia="Times New Roman"/>
          <w:noProof/>
        </w:rPr>
        <w:pict w14:anchorId="4436EADC">
          <v:shape id="_x0000_i1101" type="#_x0000_t75" alt="" style="width:468pt;height:204.75pt;mso-width-percent:0;mso-height-percent:0;mso-width-percent:0;mso-height-percent:0">
            <v:imagedata r:id="rId67" r:href="rId6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9A920CD" w14:textId="77777777" w:rsidR="00A27353" w:rsidRDefault="00A27353">
      <w:pPr>
        <w:rPr>
          <w:ins w:id="518" w:author="Keshav Singh" w:date="2025-02-28T11:16:00Z" w16du:dateUtc="2025-02-28T05:46:00Z"/>
          <w:rFonts w:eastAsia="Times New Roman"/>
        </w:rPr>
      </w:pPr>
    </w:p>
    <w:p w14:paraId="22496D76" w14:textId="77777777" w:rsidR="00A27353" w:rsidRDefault="00A27353">
      <w:pPr>
        <w:rPr>
          <w:rFonts w:eastAsia="Times New Roman"/>
        </w:rPr>
      </w:pPr>
    </w:p>
    <w:p w14:paraId="1096FA05" w14:textId="724F057D" w:rsidR="00666A1B" w:rsidRPr="0002703F" w:rsidRDefault="009A0F87">
      <w:pPr>
        <w:pStyle w:val="Heading3"/>
        <w:rPr>
          <w:ins w:id="519" w:author="Keshav Singh" w:date="2025-02-26T13:18:00Z" w16du:dateUtc="2025-02-26T07:48:00Z"/>
        </w:rPr>
        <w:pPrChange w:id="520" w:author="Keshav Singh" w:date="2025-02-28T11:26:00Z" w16du:dateUtc="2025-02-28T05:56:00Z">
          <w:pPr>
            <w:pStyle w:val="NormalWeb"/>
          </w:pPr>
        </w:pPrChange>
      </w:pPr>
      <w:ins w:id="521" w:author="Keshav Singh" w:date="2025-02-26T13:19:00Z" w16du:dateUtc="2025-02-26T07:49:00Z">
        <w:r>
          <w:t>View Partner Details</w:t>
        </w:r>
      </w:ins>
    </w:p>
    <w:p w14:paraId="0B9CEBCA" w14:textId="5B98D101" w:rsidR="00065FC4" w:rsidRDefault="00903F5F">
      <w:pPr>
        <w:pStyle w:val="NormalWeb"/>
      </w:pPr>
      <w:ins w:id="522" w:author="Keshav Singh" w:date="2025-02-25T13:41:00Z" w16du:dateUtc="2025-02-25T08:11:00Z">
        <w:r>
          <w:t>C</w:t>
        </w:r>
      </w:ins>
      <w:del w:id="523" w:author="Keshav Singh" w:date="2025-02-25T13:41:00Z" w16du:dateUtc="2025-02-25T08:11:00Z">
        <w:r w:rsidDel="00903F5F">
          <w:delText>Either on c</w:delText>
        </w:r>
      </w:del>
      <w:r>
        <w:t>lick</w:t>
      </w:r>
      <w:ins w:id="524" w:author="Keshav Singh" w:date="2025-02-25T13:41:00Z" w16du:dateUtc="2025-02-25T08:11:00Z">
        <w:r>
          <w:t xml:space="preserve"> on a</w:t>
        </w:r>
      </w:ins>
      <w:del w:id="525" w:author="Keshav Singh" w:date="2025-02-25T13:41:00Z" w16du:dateUtc="2025-02-25T08:11:00Z">
        <w:r w:rsidDel="00903F5F">
          <w:delText>ing</w:delText>
        </w:r>
      </w:del>
      <w:r>
        <w:t xml:space="preserve"> </w:t>
      </w:r>
      <w:ins w:id="526" w:author="Keshav Singh" w:date="2025-02-25T13:41:00Z" w16du:dateUtc="2025-02-25T08:11:00Z">
        <w:r>
          <w:t>row item</w:t>
        </w:r>
        <w:r w:rsidR="00B863DC">
          <w:t xml:space="preserve"> or </w:t>
        </w:r>
      </w:ins>
      <w:ins w:id="527" w:author="Keshav Singh" w:date="2025-02-25T13:45:00Z" w16du:dateUtc="2025-02-25T08:15:00Z">
        <w:r w:rsidR="005D47E9">
          <w:t xml:space="preserve">use </w:t>
        </w:r>
      </w:ins>
      <w:ins w:id="528" w:author="Keshav Singh" w:date="2025-02-25T13:41:00Z" w16du:dateUtc="2025-02-25T08:11:00Z">
        <w:r w:rsidR="00B863DC">
          <w:t>t</w:t>
        </w:r>
      </w:ins>
      <w:ins w:id="529" w:author="Keshav Singh" w:date="2025-02-25T13:42:00Z" w16du:dateUtc="2025-02-25T08:12:00Z">
        <w:r w:rsidR="00B863DC">
          <w:t>he</w:t>
        </w:r>
      </w:ins>
      <w:ins w:id="530" w:author="Keshav Singh" w:date="2025-02-25T13:41:00Z" w16du:dateUtc="2025-02-25T08:11:00Z">
        <w:r w:rsidR="00B863DC">
          <w:t xml:space="preserve"> </w:t>
        </w:r>
      </w:ins>
      <w:del w:id="531" w:author="Keshav Singh" w:date="2025-02-25T13:41:00Z" w16du:dateUtc="2025-02-25T08:11:00Z">
        <w:r w:rsidDel="00903F5F">
          <w:delText xml:space="preserve">the </w:delText>
        </w:r>
        <w:r w:rsidDel="00B863DC">
          <w:delText>V</w:delText>
        </w:r>
      </w:del>
      <w:ins w:id="532" w:author="Keshav Singh" w:date="2025-02-25T13:41:00Z" w16du:dateUtc="2025-02-25T08:11:00Z">
        <w:r w:rsidR="00B863DC">
          <w:t>v</w:t>
        </w:r>
      </w:ins>
      <w:r>
        <w:t>iew option in action menu</w:t>
      </w:r>
      <w:del w:id="533" w:author="Keshav Singh" w:date="2025-02-25T13:42:00Z" w16du:dateUtc="2025-02-25T08:12:00Z">
        <w:r w:rsidDel="00B863DC">
          <w:delText xml:space="preserve"> or by clicking on the </w:delText>
        </w:r>
      </w:del>
      <w:del w:id="534" w:author="Keshav Singh" w:date="2025-02-25T13:41:00Z" w16du:dateUtc="2025-02-25T08:11:00Z">
        <w:r w:rsidDel="00903F5F">
          <w:delText xml:space="preserve">row item </w:delText>
        </w:r>
      </w:del>
      <w:del w:id="535" w:author="Keshav Singh" w:date="2025-02-25T13:42:00Z" w16du:dateUtc="2025-02-25T08:12:00Z">
        <w:r w:rsidDel="00B863DC">
          <w:delText>itself, the admin</w:delText>
        </w:r>
      </w:del>
      <w:ins w:id="536" w:author="Keshav Singh" w:date="2025-02-25T13:42:00Z" w16du:dateUtc="2025-02-25T08:12:00Z">
        <w:r w:rsidR="00B863DC">
          <w:t xml:space="preserve"> you come to </w:t>
        </w:r>
      </w:ins>
      <w:ins w:id="537" w:author="Keshav Singh" w:date="2025-02-25T13:43:00Z" w16du:dateUtc="2025-02-25T08:13:00Z">
        <w:r w:rsidR="00336BDF">
          <w:t>‘</w:t>
        </w:r>
      </w:ins>
      <w:del w:id="538" w:author="Keshav Singh" w:date="2025-02-25T13:42:00Z" w16du:dateUtc="2025-02-25T08:12:00Z">
        <w:r w:rsidDel="00B863DC">
          <w:delText xml:space="preserve"> is navigated to View </w:delText>
        </w:r>
      </w:del>
      <w:del w:id="539" w:author="Keshav Singh" w:date="2025-02-25T13:43:00Z" w16du:dateUtc="2025-02-25T08:13:00Z">
        <w:r w:rsidDel="00B863DC">
          <w:delText>p</w:delText>
        </w:r>
      </w:del>
      <w:ins w:id="540" w:author="Keshav Singh" w:date="2025-02-25T13:43:00Z" w16du:dateUtc="2025-02-25T08:13:00Z">
        <w:r w:rsidR="00B863DC">
          <w:t>P</w:t>
        </w:r>
      </w:ins>
      <w:r>
        <w:t xml:space="preserve">artner </w:t>
      </w:r>
      <w:ins w:id="541" w:author="Keshav Singh" w:date="2025-02-25T13:43:00Z" w16du:dateUtc="2025-02-25T08:13:00Z">
        <w:r w:rsidR="00B863DC">
          <w:t>D</w:t>
        </w:r>
      </w:ins>
      <w:del w:id="542" w:author="Keshav Singh" w:date="2025-02-25T13:43:00Z" w16du:dateUtc="2025-02-25T08:13:00Z">
        <w:r w:rsidDel="00B863DC">
          <w:delText>d</w:delText>
        </w:r>
      </w:del>
      <w:r>
        <w:t xml:space="preserve">etails </w:t>
      </w:r>
      <w:ins w:id="543" w:author="Keshav Singh" w:date="2025-02-25T13:43:00Z" w16du:dateUtc="2025-02-25T08:13:00Z">
        <w:r w:rsidR="00336BDF">
          <w:t>P</w:t>
        </w:r>
      </w:ins>
      <w:del w:id="544" w:author="Keshav Singh" w:date="2025-02-25T13:43:00Z" w16du:dateUtc="2025-02-25T08:13:00Z">
        <w:r w:rsidDel="00336BDF">
          <w:delText>p</w:delText>
        </w:r>
      </w:del>
      <w:r>
        <w:t>age</w:t>
      </w:r>
      <w:ins w:id="545" w:author="Keshav Singh" w:date="2025-02-25T13:43:00Z" w16du:dateUtc="2025-02-25T08:13:00Z">
        <w:r w:rsidR="00336BDF">
          <w:t>’</w:t>
        </w:r>
      </w:ins>
      <w:del w:id="546" w:author="Keshav Singh" w:date="2025-02-25T13:43:00Z" w16du:dateUtc="2025-02-25T08:13:00Z">
        <w:r w:rsidDel="00336BDF">
          <w:delText xml:space="preserve"> where info such as </w:delText>
        </w:r>
      </w:del>
      <w:ins w:id="547" w:author="Keshav Singh" w:date="2025-02-25T13:44:00Z" w16du:dateUtc="2025-02-25T08:14:00Z">
        <w:r w:rsidR="00336BDF">
          <w:t xml:space="preserve"> to view the</w:t>
        </w:r>
      </w:ins>
      <w:ins w:id="548" w:author="Keshav Singh" w:date="2025-02-25T13:45:00Z" w16du:dateUtc="2025-02-25T08:15:00Z">
        <w:r w:rsidR="005D47E9">
          <w:t xml:space="preserve"> Partner Details such as</w:t>
        </w:r>
        <w:r w:rsidR="005663D6">
          <w:t xml:space="preserve"> </w:t>
        </w:r>
      </w:ins>
      <w:r w:rsidRPr="00336BDF">
        <w:rPr>
          <w:b/>
          <w:bCs/>
          <w:rPrChange w:id="549" w:author="Keshav Singh" w:date="2025-02-25T13:44:00Z" w16du:dateUtc="2025-02-25T08:14:00Z">
            <w:rPr/>
          </w:rPrChange>
        </w:rPr>
        <w:t>Partner type</w:t>
      </w:r>
      <w:r>
        <w:t xml:space="preserve">, </w:t>
      </w:r>
      <w:ins w:id="550" w:author="Keshav Singh" w:date="2025-02-25T13:44:00Z" w16du:dateUtc="2025-02-25T08:14:00Z">
        <w:r w:rsidR="00336BDF" w:rsidRPr="00336BDF">
          <w:rPr>
            <w:b/>
            <w:bCs/>
            <w:rPrChange w:id="551" w:author="Keshav Singh" w:date="2025-02-25T13:44:00Z" w16du:dateUtc="2025-02-25T08:14:00Z">
              <w:rPr/>
            </w:rPrChange>
          </w:rPr>
          <w:t>O</w:t>
        </w:r>
      </w:ins>
      <w:del w:id="552" w:author="Keshav Singh" w:date="2025-02-25T13:44:00Z" w16du:dateUtc="2025-02-25T08:14:00Z">
        <w:r w:rsidRPr="00336BDF" w:rsidDel="00336BDF">
          <w:rPr>
            <w:b/>
            <w:bCs/>
            <w:rPrChange w:id="553" w:author="Keshav Singh" w:date="2025-02-25T13:44:00Z" w16du:dateUtc="2025-02-25T08:14:00Z">
              <w:rPr/>
            </w:rPrChange>
          </w:rPr>
          <w:delText>o</w:delText>
        </w:r>
      </w:del>
      <w:r w:rsidRPr="00336BDF">
        <w:rPr>
          <w:b/>
          <w:bCs/>
          <w:rPrChange w:id="554" w:author="Keshav Singh" w:date="2025-02-25T13:44:00Z" w16du:dateUtc="2025-02-25T08:14:00Z">
            <w:rPr/>
          </w:rPrChange>
        </w:rPr>
        <w:t>rganisation name</w:t>
      </w:r>
      <w:r>
        <w:t xml:space="preserve">, </w:t>
      </w:r>
      <w:ins w:id="555" w:author="Keshav Singh" w:date="2025-02-25T13:44:00Z" w16du:dateUtc="2025-02-25T08:14:00Z">
        <w:r w:rsidR="00336BDF">
          <w:t>F</w:t>
        </w:r>
      </w:ins>
      <w:del w:id="556" w:author="Keshav Singh" w:date="2025-02-25T13:44:00Z" w16du:dateUtc="2025-02-25T08:14:00Z">
        <w:r w:rsidDel="00336BDF">
          <w:delText>f</w:delText>
        </w:r>
      </w:del>
      <w:r>
        <w:t xml:space="preserve">irst </w:t>
      </w:r>
      <w:ins w:id="557" w:author="Keshav Singh" w:date="2025-02-25T13:46:00Z" w16du:dateUtc="2025-02-25T08:16:00Z">
        <w:r w:rsidR="00962C9F">
          <w:t>N</w:t>
        </w:r>
      </w:ins>
      <w:del w:id="558" w:author="Keshav Singh" w:date="2025-02-25T13:46:00Z" w16du:dateUtc="2025-02-25T08:16:00Z">
        <w:r w:rsidDel="00962C9F">
          <w:delText>n</w:delText>
        </w:r>
      </w:del>
      <w:r>
        <w:t xml:space="preserve">ame, </w:t>
      </w:r>
      <w:ins w:id="559" w:author="Keshav Singh" w:date="2025-02-25T13:46:00Z" w16du:dateUtc="2025-02-25T08:16:00Z">
        <w:r w:rsidR="00962C9F">
          <w:t>L</w:t>
        </w:r>
      </w:ins>
      <w:del w:id="560" w:author="Keshav Singh" w:date="2025-02-25T13:46:00Z" w16du:dateUtc="2025-02-25T08:16:00Z">
        <w:r w:rsidDel="00962C9F">
          <w:delText>l</w:delText>
        </w:r>
      </w:del>
      <w:r>
        <w:t xml:space="preserve">ast </w:t>
      </w:r>
      <w:ins w:id="561" w:author="Keshav Singh" w:date="2025-02-25T13:46:00Z" w16du:dateUtc="2025-02-25T08:16:00Z">
        <w:r w:rsidR="00962C9F">
          <w:t>N</w:t>
        </w:r>
      </w:ins>
      <w:del w:id="562" w:author="Keshav Singh" w:date="2025-02-25T13:46:00Z" w16du:dateUtc="2025-02-25T08:16:00Z">
        <w:r w:rsidDel="00962C9F">
          <w:delText>n</w:delText>
        </w:r>
      </w:del>
      <w:r>
        <w:t xml:space="preserve">ame, </w:t>
      </w:r>
      <w:ins w:id="563" w:author="Keshav Singh" w:date="2025-02-25T13:45:00Z" w16du:dateUtc="2025-02-25T08:15:00Z">
        <w:r w:rsidR="005D47E9">
          <w:t>P</w:t>
        </w:r>
      </w:ins>
      <w:del w:id="564" w:author="Keshav Singh" w:date="2025-02-25T13:45:00Z" w16du:dateUtc="2025-02-25T08:15:00Z">
        <w:r w:rsidDel="005D47E9">
          <w:delText>p</w:delText>
        </w:r>
      </w:del>
      <w:r>
        <w:t xml:space="preserve">hone </w:t>
      </w:r>
      <w:ins w:id="565" w:author="Keshav Singh" w:date="2025-02-25T13:46:00Z" w16du:dateUtc="2025-02-25T08:16:00Z">
        <w:r w:rsidR="00962C9F">
          <w:t>N</w:t>
        </w:r>
      </w:ins>
      <w:del w:id="566" w:author="Keshav Singh" w:date="2025-02-25T13:46:00Z" w16du:dateUtc="2025-02-25T08:16:00Z">
        <w:r w:rsidDel="00962C9F">
          <w:delText>n</w:delText>
        </w:r>
      </w:del>
      <w:r>
        <w:t xml:space="preserve">umber, </w:t>
      </w:r>
      <w:ins w:id="567" w:author="Keshav Singh" w:date="2025-02-25T13:45:00Z" w16du:dateUtc="2025-02-25T08:15:00Z">
        <w:r w:rsidR="005D47E9">
          <w:t>E</w:t>
        </w:r>
      </w:ins>
      <w:del w:id="568" w:author="Keshav Singh" w:date="2025-02-25T13:45:00Z" w16du:dateUtc="2025-02-25T08:15:00Z">
        <w:r w:rsidDel="005D47E9">
          <w:delText>e</w:delText>
        </w:r>
      </w:del>
      <w:r>
        <w:t xml:space="preserve">mail </w:t>
      </w:r>
      <w:ins w:id="569" w:author="Keshav Singh" w:date="2025-02-25T13:46:00Z" w16du:dateUtc="2025-02-25T08:16:00Z">
        <w:r w:rsidR="00962C9F">
          <w:t>A</w:t>
        </w:r>
      </w:ins>
      <w:del w:id="570" w:author="Keshav Singh" w:date="2025-02-25T13:46:00Z" w16du:dateUtc="2025-02-25T08:16:00Z">
        <w:r w:rsidDel="00962C9F">
          <w:delText>a</w:delText>
        </w:r>
      </w:del>
      <w:r>
        <w:t xml:space="preserve">ddress, </w:t>
      </w:r>
      <w:ins w:id="571" w:author="Keshav Singh" w:date="2025-02-25T13:46:00Z" w16du:dateUtc="2025-02-25T08:16:00Z">
        <w:r w:rsidR="00962C9F">
          <w:t>P</w:t>
        </w:r>
      </w:ins>
      <w:del w:id="572" w:author="Keshav Singh" w:date="2025-02-25T13:46:00Z" w16du:dateUtc="2025-02-25T08:16:00Z">
        <w:r w:rsidDel="00962C9F">
          <w:delText>p</w:delText>
        </w:r>
      </w:del>
      <w:r>
        <w:t xml:space="preserve">olicy </w:t>
      </w:r>
      <w:ins w:id="573" w:author="Keshav Singh" w:date="2025-02-25T13:46:00Z" w16du:dateUtc="2025-02-25T08:16:00Z">
        <w:r w:rsidR="00962C9F">
          <w:t>G</w:t>
        </w:r>
      </w:ins>
      <w:del w:id="574" w:author="Keshav Singh" w:date="2025-02-25T13:46:00Z" w16du:dateUtc="2025-02-25T08:16:00Z">
        <w:r w:rsidDel="00962C9F">
          <w:delText>g</w:delText>
        </w:r>
      </w:del>
      <w:r>
        <w:t>roup (</w:t>
      </w:r>
      <w:del w:id="575" w:author="Keshav Singh" w:date="2025-02-25T13:46:00Z" w16du:dateUtc="2025-02-25T08:16:00Z">
        <w:r w:rsidDel="00962C9F">
          <w:delText xml:space="preserve">only </w:delText>
        </w:r>
      </w:del>
      <w:ins w:id="576" w:author="Keshav Singh" w:date="2025-02-25T13:46:00Z" w16du:dateUtc="2025-02-25T08:16:00Z">
        <w:r w:rsidR="00962C9F">
          <w:t>I</w:t>
        </w:r>
      </w:ins>
      <w:del w:id="577" w:author="Keshav Singh" w:date="2025-02-25T13:46:00Z" w16du:dateUtc="2025-02-25T08:16:00Z">
        <w:r w:rsidDel="00962C9F">
          <w:delText>i</w:delText>
        </w:r>
      </w:del>
      <w:r>
        <w:t xml:space="preserve">f partner is </w:t>
      </w:r>
      <w:ins w:id="578" w:author="Keshav Singh" w:date="2025-02-25T13:46:00Z" w16du:dateUtc="2025-02-25T08:16:00Z">
        <w:r w:rsidR="00962C9F">
          <w:t>of the</w:t>
        </w:r>
      </w:ins>
      <w:ins w:id="579" w:author="Keshav Singh" w:date="2025-02-25T13:47:00Z" w16du:dateUtc="2025-02-25T08:17:00Z">
        <w:r w:rsidR="00962C9F">
          <w:t xml:space="preserve"> type </w:t>
        </w:r>
      </w:ins>
      <w:del w:id="580" w:author="Keshav Singh" w:date="2025-02-25T13:47:00Z" w16du:dateUtc="2025-02-25T08:17:00Z">
        <w:r w:rsidDel="00962C9F">
          <w:delText>a</w:delText>
        </w:r>
      </w:del>
      <w:ins w:id="581" w:author="Keshav Singh" w:date="2025-02-25T13:47:00Z" w16du:dateUtc="2025-02-25T08:17:00Z">
        <w:r w:rsidR="00962C9F">
          <w:t>A</w:t>
        </w:r>
      </w:ins>
      <w:r>
        <w:t xml:space="preserve">uthentication </w:t>
      </w:r>
      <w:ins w:id="582" w:author="Keshav Singh" w:date="2025-02-25T13:47:00Z" w16du:dateUtc="2025-02-25T08:17:00Z">
        <w:r w:rsidR="00962C9F">
          <w:t>P</w:t>
        </w:r>
      </w:ins>
      <w:del w:id="583" w:author="Keshav Singh" w:date="2025-02-25T13:47:00Z" w16du:dateUtc="2025-02-25T08:17:00Z">
        <w:r w:rsidDel="00962C9F">
          <w:delText>p</w:delText>
        </w:r>
      </w:del>
      <w:r>
        <w:t>artner). Partner certificate details are also visible.</w:t>
      </w:r>
    </w:p>
    <w:p w14:paraId="1E0E5204" w14:textId="77777777" w:rsidR="00065FC4" w:rsidRDefault="00000000">
      <w:pPr>
        <w:rPr>
          <w:ins w:id="584" w:author="Keshav Singh" w:date="2025-02-28T11:27:00Z" w16du:dateUtc="2025-02-28T05:57:00Z"/>
          <w:rFonts w:eastAsia="Times New Roman"/>
        </w:rPr>
      </w:pPr>
      <w:r>
        <w:rPr>
          <w:rFonts w:eastAsia="Times New Roman"/>
        </w:rPr>
        <w:lastRenderedPageBreak/>
        <w:fldChar w:fldCharType="begin"/>
      </w:r>
      <w:r>
        <w:rPr>
          <w:rFonts w:eastAsia="Times New Roman"/>
        </w:rPr>
        <w:instrText xml:space="preserve"> INCLUDEPICTURE  \d "C:/577e67479bd579368ff95978cdfec9306e25c37c822ac819f2252002084001cd"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"C:/577e67479bd579368ff95978cdfec9306e25c37c822ac819f2252002084001cd" \* MERGEFORMATINET </w:instrText>
      </w:r>
      <w:r>
        <w:rPr>
          <w:rFonts w:eastAsia="Times New Roman"/>
          <w:noProof/>
        </w:rPr>
        <w:fldChar w:fldCharType="separate"/>
      </w:r>
      <w:r w:rsidR="00EA2179">
        <w:rPr>
          <w:rFonts w:eastAsia="Times New Roman"/>
          <w:noProof/>
        </w:rPr>
        <w:pict w14:anchorId="0551F4E0">
          <v:shape id="_x0000_i1100" type="#_x0000_t75" alt="" style="width:469.15pt;height:198pt;mso-width-percent:0;mso-height-percent:0;mso-width-percent:0;mso-height-percent:0">
            <v:imagedata r:id="rId69" r:href="rId7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445BD89" w14:textId="77777777" w:rsidR="002178E3" w:rsidRDefault="002178E3">
      <w:pPr>
        <w:rPr>
          <w:rFonts w:eastAsia="Times New Roman"/>
        </w:rPr>
      </w:pPr>
    </w:p>
    <w:p w14:paraId="376AF408" w14:textId="72B68751" w:rsidR="00D97DBF" w:rsidRDefault="00D97DBF">
      <w:pPr>
        <w:pStyle w:val="Heading3"/>
        <w:rPr>
          <w:ins w:id="585" w:author="Keshav Singh" w:date="2025-02-26T13:21:00Z" w16du:dateUtc="2025-02-26T07:51:00Z"/>
        </w:rPr>
        <w:pPrChange w:id="586" w:author="Keshav Singh" w:date="2025-02-28T11:27:00Z" w16du:dateUtc="2025-02-28T05:57:00Z">
          <w:pPr>
            <w:pStyle w:val="NormalWeb"/>
          </w:pPr>
        </w:pPrChange>
      </w:pPr>
      <w:ins w:id="587" w:author="Keshav Singh" w:date="2025-02-26T13:21:00Z" w16du:dateUtc="2025-02-26T07:51:00Z">
        <w:r>
          <w:t>Download original certificate / MOSIP Signed certificate</w:t>
        </w:r>
      </w:ins>
    </w:p>
    <w:p w14:paraId="266D2EAF" w14:textId="6CBA0551" w:rsidR="00065FC4" w:rsidRDefault="00000000" w:rsidP="00C779BF">
      <w:pPr>
        <w:pStyle w:val="NormalWeb"/>
      </w:pPr>
      <w:r>
        <w:t>The admin can download original certificate</w:t>
      </w:r>
      <w:ins w:id="588" w:author="Keshav Singh" w:date="2025-02-25T13:47:00Z" w16du:dateUtc="2025-02-25T08:17:00Z">
        <w:r w:rsidR="00475F1F">
          <w:t xml:space="preserve"> </w:t>
        </w:r>
      </w:ins>
      <w:r>
        <w:t>/ MOSIP Signed certificate as and when necessary.</w:t>
      </w:r>
    </w:p>
    <w:p w14:paraId="66735861" w14:textId="77777777" w:rsidR="00FF6202" w:rsidRDefault="00000000" w:rsidP="00C779BF">
      <w:pPr>
        <w:pStyle w:val="NormalWeb"/>
        <w:rPr>
          <w:ins w:id="589" w:author="Keshav Singh" w:date="2025-02-25T13:48:00Z" w16du:dateUtc="2025-02-25T08:18:00Z"/>
        </w:rPr>
      </w:pPr>
      <w:r>
        <w:rPr>
          <w:rStyle w:val="Strong"/>
        </w:rPr>
        <w:t>Note</w:t>
      </w:r>
      <w:ins w:id="590" w:author="Keshav Singh" w:date="2025-02-25T13:48:00Z" w16du:dateUtc="2025-02-25T08:18:00Z">
        <w:r w:rsidR="00FF6202">
          <w:rPr>
            <w:rStyle w:val="Strong"/>
          </w:rPr>
          <w:t>s</w:t>
        </w:r>
      </w:ins>
      <w:r>
        <w:rPr>
          <w:rStyle w:val="Strong"/>
        </w:rPr>
        <w:t>:</w:t>
      </w:r>
      <w:r>
        <w:t xml:space="preserve"> </w:t>
      </w:r>
    </w:p>
    <w:p w14:paraId="45A4B123" w14:textId="775A837D" w:rsidR="00065FC4" w:rsidRDefault="00000000" w:rsidP="00C779BF">
      <w:pPr>
        <w:pStyle w:val="NormalWeb"/>
      </w:pPr>
      <w:r>
        <w:t>The download functionality of following certificates is possible only during following instances:</w:t>
      </w:r>
    </w:p>
    <w:p w14:paraId="5A2C6314" w14:textId="78538D9E" w:rsidR="00065FC4" w:rsidRDefault="00000000" w:rsidP="00C779BF">
      <w:pPr>
        <w:pStyle w:val="NormalWeb"/>
        <w:numPr>
          <w:ilvl w:val="0"/>
          <w:numId w:val="11"/>
        </w:numPr>
      </w:pPr>
      <w:r>
        <w:t>This button is enabled only for Activated partner record whose certificate is already uploaded</w:t>
      </w:r>
      <w:ins w:id="591" w:author="Keshav Singh" w:date="2025-02-25T13:48:00Z" w16du:dateUtc="2025-02-25T08:18:00Z">
        <w:r w:rsidR="00475F1F">
          <w:t>.</w:t>
        </w:r>
      </w:ins>
    </w:p>
    <w:p w14:paraId="73E1EE86" w14:textId="77777777" w:rsidR="00065FC4" w:rsidRDefault="00000000" w:rsidP="00C779BF">
      <w:pPr>
        <w:pStyle w:val="NormalWeb"/>
        <w:numPr>
          <w:ilvl w:val="0"/>
          <w:numId w:val="11"/>
        </w:numPr>
      </w:pPr>
      <w:r>
        <w:t>This button is disabled for deactivated partner records/ partner records whose partner certificate is not uploaded yet.</w:t>
      </w:r>
    </w:p>
    <w:p w14:paraId="3D8878F9" w14:textId="1B6BC236" w:rsidR="00065FC4" w:rsidRDefault="00000000" w:rsidP="00C779BF">
      <w:pPr>
        <w:pStyle w:val="NormalWeb"/>
        <w:numPr>
          <w:ilvl w:val="0"/>
          <w:numId w:val="11"/>
        </w:numPr>
      </w:pPr>
      <w:commentRangeStart w:id="592"/>
      <w:r>
        <w:t>If Original Certificate</w:t>
      </w:r>
      <w:ins w:id="593" w:author="Keshav Singh" w:date="2025-02-25T13:48:00Z" w16du:dateUtc="2025-02-25T08:18:00Z">
        <w:r w:rsidR="00F85CA4">
          <w:t xml:space="preserve"> </w:t>
        </w:r>
      </w:ins>
      <w:r>
        <w:t>/ MOSIP Signed Certificate is expired</w:t>
      </w:r>
      <w:ins w:id="594" w:author="Keshav Singh" w:date="2025-02-25T13:48:00Z" w16du:dateUtc="2025-02-25T08:18:00Z">
        <w:r w:rsidR="00132F6D">
          <w:t xml:space="preserve"> </w:t>
        </w:r>
      </w:ins>
      <w:del w:id="595" w:author="Keshav Singh" w:date="2025-02-25T13:48:00Z" w16du:dateUtc="2025-02-25T08:18:00Z">
        <w:r w:rsidDel="00132F6D">
          <w:delText xml:space="preserve">, </w:delText>
        </w:r>
      </w:del>
      <w:r>
        <w:t>then on clicking respective menu items in the button-dropdown - an appropriate error message is displayed.</w:t>
      </w:r>
      <w:commentRangeEnd w:id="592"/>
      <w:r w:rsidR="00AE610C">
        <w:rPr>
          <w:rStyle w:val="CommentReference"/>
        </w:rPr>
        <w:commentReference w:id="592"/>
      </w:r>
    </w:p>
    <w:p w14:paraId="3795D0A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"C:/722d190c69d7fad4d98dc01147110b2b6cac814b4cfc76eec7b48ecceebac3e4"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"C:/722d190c69d7fad4d98dc01147110b2b6cac814b4cfc76eec7b48ecceebac3e4" \* MERGEFORMATINET </w:instrText>
      </w:r>
      <w:r>
        <w:rPr>
          <w:rFonts w:eastAsia="Times New Roman"/>
          <w:noProof/>
        </w:rPr>
        <w:fldChar w:fldCharType="separate"/>
      </w:r>
      <w:r w:rsidR="00EA2179">
        <w:rPr>
          <w:rFonts w:eastAsia="Times New Roman"/>
          <w:noProof/>
        </w:rPr>
        <w:pict w14:anchorId="79C359AC">
          <v:shape id="_x0000_i1099" type="#_x0000_t75" alt="" style="width:469.15pt;height:207pt;mso-width-percent:0;mso-height-percent:0;mso-width-percent:0;mso-height-percent:0">
            <v:imagedata r:id="rId71" r:href="rId7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9739674" w14:textId="77777777" w:rsidR="00065FC4" w:rsidRDefault="00000000" w:rsidP="00C779BF">
      <w:pPr>
        <w:pStyle w:val="NormalWeb"/>
      </w:pPr>
      <w:r>
        <w:lastRenderedPageBreak/>
        <w:t>On downloading the Original / MOSIP Signed certificate, a success message appears.</w:t>
      </w:r>
    </w:p>
    <w:p w14:paraId="325FA18E"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"C:/3ddbec759c75856a6ccc9eaf8a0922f8085c8de30da3a4babb87624175c791a2"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"C:/3ddbec759c75856a6ccc9eaf8a0922f8085c8de30da3a4babb87624175c791a2" \* MERGEFORMATINET </w:instrText>
      </w:r>
      <w:r>
        <w:rPr>
          <w:rFonts w:eastAsia="Times New Roman"/>
          <w:noProof/>
        </w:rPr>
        <w:fldChar w:fldCharType="separate"/>
      </w:r>
      <w:r w:rsidR="00EA2179">
        <w:rPr>
          <w:rFonts w:eastAsia="Times New Roman"/>
          <w:noProof/>
        </w:rPr>
        <w:pict w14:anchorId="3AF38F1D">
          <v:shape id="_x0000_i1098" type="#_x0000_t75" alt="" style="width:468pt;height:198pt;mso-width-percent:0;mso-height-percent:0;mso-width-percent:0;mso-height-percent:0">
            <v:imagedata r:id="rId73" r:href="rId7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"C:/afdcd215f260e83962bea007bfc6fd82ca93380e48e71f61574e3cd976d9ec92"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"C:/afdcd215f260e83962bea007bfc6fd82ca93380e48e71f61574e3cd976d9ec92" \* MERGEFORMATINET </w:instrText>
      </w:r>
      <w:r>
        <w:rPr>
          <w:rFonts w:eastAsia="Times New Roman"/>
          <w:noProof/>
        </w:rPr>
        <w:fldChar w:fldCharType="separate"/>
      </w:r>
      <w:r w:rsidR="00EA2179">
        <w:rPr>
          <w:rFonts w:eastAsia="Times New Roman"/>
          <w:noProof/>
        </w:rPr>
        <w:pict w14:anchorId="2AE941BE">
          <v:shape id="_x0000_i1097" type="#_x0000_t75" alt="" style="width:469.15pt;height:207pt;mso-width-percent:0;mso-height-percent:0;mso-width-percent:0;mso-height-percent:0">
            <v:imagedata r:id="rId75" r:href="rId7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A1F1F00" w14:textId="77777777" w:rsidR="00C07DB2" w:rsidRDefault="00C07DB2">
      <w:pPr>
        <w:rPr>
          <w:ins w:id="596" w:author="Keshav Singh" w:date="2025-02-26T13:23:00Z" w16du:dateUtc="2025-02-26T07:53:00Z"/>
          <w:highlight w:val="yellow"/>
        </w:rPr>
        <w:pPrChange w:id="597" w:author="Keshav Singh" w:date="2025-02-28T09:57:00Z" w16du:dateUtc="2025-02-28T04:27:00Z">
          <w:pPr>
            <w:pStyle w:val="Heading3"/>
          </w:pPr>
        </w:pPrChange>
      </w:pPr>
    </w:p>
    <w:p w14:paraId="2C2754B3" w14:textId="7A611993" w:rsidR="00AE610C" w:rsidRDefault="00AE610C">
      <w:pPr>
        <w:pStyle w:val="Heading3"/>
        <w:rPr>
          <w:ins w:id="598" w:author="Keshav Singh" w:date="2025-02-25T13:51:00Z" w16du:dateUtc="2025-02-25T08:21:00Z"/>
        </w:rPr>
        <w:pPrChange w:id="599" w:author="Keshav Singh" w:date="2025-02-28T11:27:00Z" w16du:dateUtc="2025-02-28T05:57:00Z">
          <w:pPr>
            <w:pStyle w:val="NormalWeb"/>
          </w:pPr>
        </w:pPrChange>
      </w:pPr>
      <w:ins w:id="600" w:author="Keshav Singh" w:date="2025-02-25T13:51:00Z" w16du:dateUtc="2025-02-25T08:21:00Z">
        <w:r w:rsidRPr="002C20A4">
          <w:rPr>
            <w:highlight w:val="yellow"/>
            <w:rPrChange w:id="601" w:author="Keshav Singh" w:date="2025-02-25T13:51:00Z" w16du:dateUtc="2025-02-25T08:21:00Z">
              <w:rPr/>
            </w:rPrChange>
          </w:rPr>
          <w:t>Deactivate a Partner</w:t>
        </w:r>
      </w:ins>
    </w:p>
    <w:p w14:paraId="19C58E05" w14:textId="57091D1C" w:rsidR="00065FC4" w:rsidRDefault="00000000" w:rsidP="00C779BF">
      <w:pPr>
        <w:pStyle w:val="NormalWeb"/>
      </w:pPr>
      <w:r>
        <w:t>To deactivate a partner, click on Deactivate option in action menu. A popup window appears seeking for confirmation from the partner</w:t>
      </w:r>
      <w:ins w:id="602" w:author="Keshav Singh" w:date="2025-02-25T13:51:00Z" w16du:dateUtc="2025-02-25T08:21:00Z">
        <w:r w:rsidR="00656E81">
          <w:t>.</w:t>
        </w:r>
      </w:ins>
    </w:p>
    <w:p w14:paraId="4AE60997"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"C:/925b7e62e670e95485236cff6911fa2ef79735f70643cf3b0c56747b3a7439cc"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"C:/925b7e62e670e95485236cff6911fa2ef79735f70643cf3b0c56747b3a7439cc" \* MERGEFORMATINET </w:instrText>
      </w:r>
      <w:r>
        <w:rPr>
          <w:rFonts w:eastAsia="Times New Roman"/>
          <w:noProof/>
        </w:rPr>
        <w:fldChar w:fldCharType="separate"/>
      </w:r>
      <w:r w:rsidR="00EA2179">
        <w:rPr>
          <w:rFonts w:eastAsia="Times New Roman"/>
          <w:noProof/>
        </w:rPr>
        <w:pict w14:anchorId="20E66497">
          <v:shape id="_x0000_i1096" type="#_x0000_t75" alt="" style="width:468pt;height:204.2pt;mso-width-percent:0;mso-height-percent:0;mso-width-percent:0;mso-height-percent:0">
            <v:imagedata r:id="rId77" r:href="rId7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60AD366" w14:textId="1D13CF92" w:rsidR="00065FC4" w:rsidRDefault="00000000" w:rsidP="00C779BF">
      <w:pPr>
        <w:pStyle w:val="NormalWeb"/>
        <w:rPr>
          <w:ins w:id="603" w:author="Keshav Singh" w:date="2025-02-25T13:54:00Z" w16du:dateUtc="2025-02-25T08:24:00Z"/>
        </w:rPr>
      </w:pPr>
      <w:r>
        <w:t>After confirming deactivation, the respective record is greyed out in the tabular view.</w:t>
      </w:r>
      <w:ins w:id="604" w:author="Keshav Singh" w:date="2025-02-25T13:52:00Z" w16du:dateUtc="2025-02-25T08:22:00Z">
        <w:r w:rsidR="00656E81">
          <w:t xml:space="preserve"> </w:t>
        </w:r>
      </w:ins>
      <w:r>
        <w:t>The action menu here</w:t>
      </w:r>
      <w:ins w:id="605" w:author="Keshav Singh" w:date="2025-02-25T13:52:00Z" w16du:dateUtc="2025-02-25T08:22:00Z">
        <w:r w:rsidR="00656E81">
          <w:t xml:space="preserve"> appears</w:t>
        </w:r>
      </w:ins>
      <w:del w:id="606" w:author="Keshav Singh" w:date="2025-02-25T13:52:00Z" w16du:dateUtc="2025-02-25T08:22:00Z">
        <w:r w:rsidDel="00656E81">
          <w:delText xml:space="preserve"> should be</w:delText>
        </w:r>
      </w:del>
      <w:r>
        <w:t xml:space="preserve"> enabled with only </w:t>
      </w:r>
      <w:ins w:id="607" w:author="Keshav Singh" w:date="2025-02-25T13:52:00Z" w16du:dateUtc="2025-02-25T08:22:00Z">
        <w:r w:rsidR="00656E81">
          <w:t>‘</w:t>
        </w:r>
      </w:ins>
      <w:r>
        <w:t>View</w:t>
      </w:r>
      <w:ins w:id="608" w:author="Keshav Singh" w:date="2025-02-25T13:52:00Z" w16du:dateUtc="2025-02-25T08:22:00Z">
        <w:r w:rsidR="00656E81">
          <w:t>’</w:t>
        </w:r>
      </w:ins>
      <w:r>
        <w:t xml:space="preserve"> option</w:t>
      </w:r>
      <w:ins w:id="609" w:author="Keshav Singh" w:date="2025-02-25T13:53:00Z" w16du:dateUtc="2025-02-25T08:23:00Z">
        <w:r w:rsidR="00656E81">
          <w:t xml:space="preserve"> after deactivation and </w:t>
        </w:r>
      </w:ins>
      <w:del w:id="610" w:author="Keshav Singh" w:date="2025-02-25T13:53:00Z" w16du:dateUtc="2025-02-25T08:23:00Z">
        <w:r w:rsidDel="00656E81">
          <w:delText>. (</w:delText>
        </w:r>
      </w:del>
      <w:r>
        <w:t>Deactivate in action menu is disabled</w:t>
      </w:r>
      <w:ins w:id="611" w:author="Keshav Singh" w:date="2025-02-25T13:53:00Z" w16du:dateUtc="2025-02-25T08:23:00Z">
        <w:r w:rsidR="00656E81">
          <w:t>.</w:t>
        </w:r>
      </w:ins>
      <w:del w:id="612" w:author="Keshav Singh" w:date="2025-02-25T13:53:00Z" w16du:dateUtc="2025-02-25T08:23:00Z">
        <w:r w:rsidDel="00656E81">
          <w:delText>)</w:delText>
        </w:r>
      </w:del>
    </w:p>
    <w:p w14:paraId="453BC609" w14:textId="77777777" w:rsidR="00B82917" w:rsidRDefault="00B82917" w:rsidP="00C779BF">
      <w:pPr>
        <w:pStyle w:val="NormalWeb"/>
        <w:rPr>
          <w:moveTo w:id="613" w:author="Keshav Singh" w:date="2025-02-25T13:54:00Z" w16du:dateUtc="2025-02-25T08:24:00Z"/>
        </w:rPr>
      </w:pPr>
      <w:moveToRangeStart w:id="614" w:author="Keshav Singh" w:date="2025-02-25T13:54:00Z" w:name="move191384101"/>
      <w:moveTo w:id="615" w:author="Keshav Singh" w:date="2025-02-25T13:54:00Z" w16du:dateUtc="2025-02-25T08:24:00Z">
        <w:r>
          <w:rPr>
            <w:rStyle w:val="Strong"/>
          </w:rPr>
          <w:t>Note:</w:t>
        </w:r>
        <w:r>
          <w:t xml:space="preserve"> After deactivation, the View partners page will display the following-</w:t>
        </w:r>
      </w:moveTo>
    </w:p>
    <w:p w14:paraId="21290DDB" w14:textId="77777777" w:rsidR="00B82917" w:rsidRDefault="00B82917" w:rsidP="00C779BF">
      <w:pPr>
        <w:pStyle w:val="NormalWeb"/>
        <w:numPr>
          <w:ilvl w:val="0"/>
          <w:numId w:val="12"/>
        </w:numPr>
        <w:rPr>
          <w:moveTo w:id="616" w:author="Keshav Singh" w:date="2025-02-25T13:54:00Z" w16du:dateUtc="2025-02-25T08:24:00Z"/>
        </w:rPr>
      </w:pPr>
      <w:moveTo w:id="617" w:author="Keshav Singh" w:date="2025-02-25T13:54:00Z" w16du:dateUtc="2025-02-25T08:24:00Z">
        <w:r>
          <w:t>'Deactivated' status</w:t>
        </w:r>
      </w:moveTo>
    </w:p>
    <w:p w14:paraId="3F054215" w14:textId="77777777" w:rsidR="00B82917" w:rsidDel="00B8022E" w:rsidRDefault="00B82917" w:rsidP="00C779BF">
      <w:pPr>
        <w:pStyle w:val="NormalWeb"/>
        <w:numPr>
          <w:ilvl w:val="0"/>
          <w:numId w:val="12"/>
        </w:numPr>
        <w:rPr>
          <w:del w:id="618" w:author="Keshav Singh" w:date="2025-02-25T13:54:00Z" w16du:dateUtc="2025-02-25T08:24:00Z"/>
          <w:moveTo w:id="619" w:author="Keshav Singh" w:date="2025-02-25T13:54:00Z" w16du:dateUtc="2025-02-25T08:24:00Z"/>
        </w:rPr>
      </w:pPr>
      <w:moveTo w:id="620" w:author="Keshav Singh" w:date="2025-02-25T13:54:00Z" w16du:dateUtc="2025-02-25T08:24:00Z">
        <w:r>
          <w:t>Certificate section is greyed out with and download button is disabled.</w:t>
        </w:r>
      </w:moveTo>
    </w:p>
    <w:moveToRangeEnd w:id="614"/>
    <w:p w14:paraId="54FD68A5" w14:textId="77777777" w:rsidR="00B82917" w:rsidRDefault="00B82917">
      <w:pPr>
        <w:pStyle w:val="NormalWeb"/>
        <w:numPr>
          <w:ilvl w:val="0"/>
          <w:numId w:val="12"/>
        </w:numPr>
        <w:pPrChange w:id="621" w:author="Keshav Singh" w:date="2025-02-28T09:56:00Z" w16du:dateUtc="2025-02-28T04:26:00Z">
          <w:pPr>
            <w:pStyle w:val="NormalWeb"/>
          </w:pPr>
        </w:pPrChange>
      </w:pPr>
    </w:p>
    <w:p w14:paraId="185CDF53"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"C:/17fd27596fe83158d6daab489187565303b6fcbc55cca5486e67eb078be011fc"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"C:/17fd27596fe83158d6daab489187565303b6fcbc55cca5486e67eb078be011fc" \* MERGEFORMATINET </w:instrText>
      </w:r>
      <w:r>
        <w:rPr>
          <w:rFonts w:eastAsia="Times New Roman"/>
          <w:noProof/>
        </w:rPr>
        <w:fldChar w:fldCharType="separate"/>
      </w:r>
      <w:r w:rsidR="00EA2179">
        <w:rPr>
          <w:rFonts w:eastAsia="Times New Roman"/>
          <w:noProof/>
        </w:rPr>
        <w:pict w14:anchorId="3D6B909D">
          <v:shape id="_x0000_i1095" type="#_x0000_t75" alt="" style="width:468pt;height:205.9pt;mso-width-percent:0;mso-height-percent:0;mso-width-percent:0;mso-height-percent:0">
            <v:imagedata r:id="rId79" r:href="rId8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DF042F4" w14:textId="6365B681" w:rsidR="00065FC4" w:rsidRDefault="00000000" w:rsidP="00C779BF">
      <w:pPr>
        <w:pStyle w:val="NormalWeb"/>
        <w:rPr>
          <w:ins w:id="622" w:author="Keshav Singh" w:date="2025-02-25T13:54:00Z" w16du:dateUtc="2025-02-25T08:24:00Z"/>
          <w:rStyle w:val="Strong"/>
        </w:rPr>
      </w:pPr>
      <w:moveFromRangeStart w:id="623" w:author="Keshav Singh" w:date="2025-02-25T13:54:00Z" w:name="move191384101"/>
      <w:moveFrom w:id="624" w:author="Keshav Singh" w:date="2025-02-25T13:54:00Z" w16du:dateUtc="2025-02-25T08:24:00Z">
        <w:r w:rsidDel="00B82917">
          <w:rPr>
            <w:rStyle w:val="Strong"/>
          </w:rPr>
          <w:t>Note:</w:t>
        </w:r>
        <w:r w:rsidDel="00B82917">
          <w:t xml:space="preserve"> After deactivation, the View partners page will display the following-</w:t>
        </w:r>
      </w:moveFrom>
    </w:p>
    <w:p w14:paraId="19942AE5" w14:textId="77777777" w:rsidR="007962F8" w:rsidDel="00B82917" w:rsidRDefault="007962F8" w:rsidP="00C779BF">
      <w:pPr>
        <w:pStyle w:val="NormalWeb"/>
        <w:rPr>
          <w:moveFrom w:id="625" w:author="Keshav Singh" w:date="2025-02-25T13:54:00Z" w16du:dateUtc="2025-02-25T08:24:00Z"/>
        </w:rPr>
      </w:pPr>
    </w:p>
    <w:p w14:paraId="45454F46" w14:textId="2E66E7B2" w:rsidR="00065FC4" w:rsidDel="00B82917" w:rsidRDefault="00000000" w:rsidP="00C779BF">
      <w:pPr>
        <w:pStyle w:val="NormalWeb"/>
        <w:numPr>
          <w:ilvl w:val="0"/>
          <w:numId w:val="12"/>
        </w:numPr>
        <w:rPr>
          <w:moveFrom w:id="626" w:author="Keshav Singh" w:date="2025-02-25T13:54:00Z" w16du:dateUtc="2025-02-25T08:24:00Z"/>
        </w:rPr>
      </w:pPr>
      <w:moveFrom w:id="627" w:author="Keshav Singh" w:date="2025-02-25T13:54:00Z" w16du:dateUtc="2025-02-25T08:24:00Z">
        <w:r w:rsidDel="00B82917">
          <w:t>'Deactivated' status</w:t>
        </w:r>
      </w:moveFrom>
    </w:p>
    <w:p w14:paraId="0EFF18F5" w14:textId="12FBDE79" w:rsidR="00065FC4" w:rsidDel="00B82917" w:rsidRDefault="00000000" w:rsidP="00C779BF">
      <w:pPr>
        <w:pStyle w:val="NormalWeb"/>
        <w:numPr>
          <w:ilvl w:val="0"/>
          <w:numId w:val="12"/>
        </w:numPr>
        <w:rPr>
          <w:moveFrom w:id="628" w:author="Keshav Singh" w:date="2025-02-25T13:54:00Z" w16du:dateUtc="2025-02-25T08:24:00Z"/>
        </w:rPr>
      </w:pPr>
      <w:moveFrom w:id="629" w:author="Keshav Singh" w:date="2025-02-25T13:54:00Z" w16du:dateUtc="2025-02-25T08:24:00Z">
        <w:r w:rsidDel="00B82917">
          <w:t>Certificate section is greyed out with and download button is disabled.</w:t>
        </w:r>
      </w:moveFrom>
    </w:p>
    <w:moveFromRangeEnd w:id="623"/>
    <w:p w14:paraId="6B6D3163" w14:textId="01E8A2FB" w:rsidR="00065FC4" w:rsidRDefault="00000000" w:rsidP="00C779BF">
      <w:pPr>
        <w:pStyle w:val="NormalWeb"/>
      </w:pPr>
      <w:r>
        <w:t>The deactivated partner will not be able to create or utilize any of the services in their PMS portal (For e</w:t>
      </w:r>
      <w:ins w:id="630" w:author="Keshav Singh" w:date="2025-02-25T13:55:00Z" w16du:dateUtc="2025-02-25T08:25:00Z">
        <w:r w:rsidR="007962F8">
          <w:t>.</w:t>
        </w:r>
      </w:ins>
      <w:r>
        <w:t>g</w:t>
      </w:r>
      <w:ins w:id="631" w:author="Keshav Singh" w:date="2025-02-25T13:55:00Z" w16du:dateUtc="2025-02-25T08:25:00Z">
        <w:r w:rsidR="007962F8">
          <w:t>.</w:t>
        </w:r>
      </w:ins>
      <w:del w:id="632" w:author="Keshav Singh" w:date="2025-02-25T13:55:00Z" w16du:dateUtc="2025-02-25T08:25:00Z">
        <w:r w:rsidDel="007962F8">
          <w:delText>:</w:delText>
        </w:r>
      </w:del>
      <w:r>
        <w:t xml:space="preserve"> no new transactions will work such as creation of OIDC Client , API Key etc).</w:t>
      </w:r>
    </w:p>
    <w:p w14:paraId="570CA09E" w14:textId="39DDB86D" w:rsidR="00065FC4" w:rsidRDefault="00000000" w:rsidP="00C779BF">
      <w:pPr>
        <w:pStyle w:val="NormalWeb"/>
      </w:pPr>
      <w:commentRangeStart w:id="633"/>
      <w:r>
        <w:rPr>
          <w:rStyle w:val="Strong"/>
          <w:shd w:val="clear" w:color="auto" w:fill="DFD8FD"/>
        </w:rPr>
        <w:lastRenderedPageBreak/>
        <w:t>Known Issue:</w:t>
      </w:r>
      <w:r>
        <w:rPr>
          <w:rStyle w:val="Strong"/>
        </w:rPr>
        <w:t xml:space="preserve"> </w:t>
      </w:r>
      <w:r>
        <w:t>Even after partner deactivation, partner is able to access the existing transactions in their PMS portal such as</w:t>
      </w:r>
      <w:del w:id="634" w:author="Keshav Singh" w:date="2025-02-25T13:55:00Z" w16du:dateUtc="2025-02-25T08:25:00Z">
        <w:r w:rsidDel="007962F8">
          <w:delText>,</w:delText>
        </w:r>
      </w:del>
    </w:p>
    <w:p w14:paraId="1A7ABEC4" w14:textId="77777777" w:rsidR="00065FC4" w:rsidRDefault="00000000" w:rsidP="00C779BF">
      <w:pPr>
        <w:pStyle w:val="NormalWeb"/>
        <w:numPr>
          <w:ilvl w:val="0"/>
          <w:numId w:val="13"/>
        </w:numPr>
      </w:pPr>
      <w:r>
        <w:t>Existing OIDC client ids are still operational for Authentication Partner.</w:t>
      </w:r>
    </w:p>
    <w:p w14:paraId="71F53839" w14:textId="77777777" w:rsidR="00065FC4" w:rsidRDefault="00000000" w:rsidP="00C779BF">
      <w:pPr>
        <w:pStyle w:val="NormalWeb"/>
        <w:numPr>
          <w:ilvl w:val="0"/>
          <w:numId w:val="13"/>
        </w:numPr>
      </w:pPr>
      <w:r>
        <w:t>Existing API keys are still operational for Authentication Partner.</w:t>
      </w:r>
    </w:p>
    <w:p w14:paraId="677AC66F" w14:textId="77777777" w:rsidR="00065FC4" w:rsidRDefault="00000000" w:rsidP="00C779BF">
      <w:pPr>
        <w:pStyle w:val="NormalWeb"/>
        <w:numPr>
          <w:ilvl w:val="0"/>
          <w:numId w:val="13"/>
        </w:numPr>
      </w:pPr>
      <w:r>
        <w:t>SBI / Devices / FTM - trust validation does not fail even after partner deactivation.</w:t>
      </w:r>
      <w:commentRangeEnd w:id="633"/>
      <w:r w:rsidR="007962F8">
        <w:rPr>
          <w:rStyle w:val="CommentReference"/>
        </w:rPr>
        <w:commentReference w:id="633"/>
      </w:r>
    </w:p>
    <w:p w14:paraId="54574CD0" w14:textId="77777777" w:rsidR="00FC761C" w:rsidRDefault="00FC761C">
      <w:pPr>
        <w:rPr>
          <w:ins w:id="635" w:author="Keshav Singh" w:date="2025-02-26T13:24:00Z" w16du:dateUtc="2025-02-26T07:54:00Z"/>
          <w:rStyle w:val="Strong"/>
        </w:rPr>
        <w:pPrChange w:id="636" w:author="Keshav Singh" w:date="2025-02-28T09:56:00Z" w16du:dateUtc="2025-02-28T04:26:00Z">
          <w:pPr>
            <w:pStyle w:val="Heading1"/>
          </w:pPr>
        </w:pPrChange>
      </w:pPr>
    </w:p>
    <w:p w14:paraId="12D7EBE2" w14:textId="77777777" w:rsidR="00FC761C" w:rsidRDefault="00FC761C" w:rsidP="00C779BF">
      <w:pPr>
        <w:rPr>
          <w:ins w:id="637" w:author="Keshav Singh" w:date="2025-02-26T13:24:00Z" w16du:dateUtc="2025-02-26T07:54:00Z"/>
          <w:rStyle w:val="Strong"/>
        </w:rPr>
      </w:pPr>
    </w:p>
    <w:p w14:paraId="04F4BF2C" w14:textId="77777777" w:rsidR="00FC761C" w:rsidRDefault="00FC761C" w:rsidP="00C779BF">
      <w:pPr>
        <w:rPr>
          <w:ins w:id="638" w:author="Keshav Singh" w:date="2025-02-26T13:24:00Z" w16du:dateUtc="2025-02-26T07:54:00Z"/>
          <w:rStyle w:val="Strong"/>
        </w:rPr>
      </w:pPr>
    </w:p>
    <w:p w14:paraId="6480F5C3" w14:textId="77777777" w:rsidR="00FC761C" w:rsidRDefault="00FC761C" w:rsidP="00C779BF">
      <w:pPr>
        <w:rPr>
          <w:ins w:id="639" w:author="Keshav Singh" w:date="2025-02-26T13:24:00Z" w16du:dateUtc="2025-02-26T07:54:00Z"/>
          <w:rStyle w:val="Strong"/>
        </w:rPr>
      </w:pPr>
    </w:p>
    <w:p w14:paraId="14F09546" w14:textId="77777777" w:rsidR="00FC761C" w:rsidRDefault="00FC761C" w:rsidP="00C779BF">
      <w:pPr>
        <w:rPr>
          <w:ins w:id="640" w:author="Keshav Singh" w:date="2025-02-26T13:25:00Z" w16du:dateUtc="2025-02-26T07:55:00Z"/>
          <w:rStyle w:val="Strong"/>
        </w:rPr>
      </w:pPr>
    </w:p>
    <w:p w14:paraId="1B6D9A9D" w14:textId="77777777" w:rsidR="00C50AEC" w:rsidRDefault="00C50AEC" w:rsidP="00C779BF">
      <w:pPr>
        <w:rPr>
          <w:ins w:id="641" w:author="Keshav Singh" w:date="2025-02-26T13:25:00Z" w16du:dateUtc="2025-02-26T07:55:00Z"/>
          <w:rStyle w:val="Strong"/>
        </w:rPr>
      </w:pPr>
    </w:p>
    <w:p w14:paraId="62392FBA" w14:textId="77777777" w:rsidR="00C50AEC" w:rsidRDefault="00C50AEC" w:rsidP="00C779BF">
      <w:pPr>
        <w:rPr>
          <w:ins w:id="642" w:author="Keshav Singh" w:date="2025-02-26T13:25:00Z" w16du:dateUtc="2025-02-26T07:55:00Z"/>
          <w:rStyle w:val="Strong"/>
        </w:rPr>
      </w:pPr>
    </w:p>
    <w:p w14:paraId="6F1B859A" w14:textId="77777777" w:rsidR="00C50AEC" w:rsidRDefault="00C50AEC" w:rsidP="00C779BF">
      <w:pPr>
        <w:rPr>
          <w:ins w:id="643" w:author="Keshav Singh" w:date="2025-02-26T13:25:00Z" w16du:dateUtc="2025-02-26T07:55:00Z"/>
          <w:rStyle w:val="Strong"/>
        </w:rPr>
      </w:pPr>
    </w:p>
    <w:p w14:paraId="1A6DFA81" w14:textId="77777777" w:rsidR="00C50AEC" w:rsidRDefault="00C50AEC" w:rsidP="00C779BF">
      <w:pPr>
        <w:rPr>
          <w:ins w:id="644" w:author="Keshav Singh" w:date="2025-02-26T13:25:00Z" w16du:dateUtc="2025-02-26T07:55:00Z"/>
          <w:rStyle w:val="Strong"/>
        </w:rPr>
      </w:pPr>
    </w:p>
    <w:p w14:paraId="2F7BE5E8" w14:textId="77777777" w:rsidR="00C50AEC" w:rsidRDefault="00C50AEC" w:rsidP="00C779BF">
      <w:pPr>
        <w:rPr>
          <w:ins w:id="645" w:author="Keshav Singh" w:date="2025-02-26T13:25:00Z" w16du:dateUtc="2025-02-26T07:55:00Z"/>
          <w:rStyle w:val="Strong"/>
        </w:rPr>
      </w:pPr>
    </w:p>
    <w:p w14:paraId="276352DC" w14:textId="77777777" w:rsidR="00C50AEC" w:rsidRDefault="00C50AEC" w:rsidP="00C779BF">
      <w:pPr>
        <w:rPr>
          <w:ins w:id="646" w:author="Keshav Singh" w:date="2025-02-26T13:25:00Z" w16du:dateUtc="2025-02-26T07:55:00Z"/>
          <w:rStyle w:val="Strong"/>
        </w:rPr>
      </w:pPr>
    </w:p>
    <w:p w14:paraId="32E7E137" w14:textId="77777777" w:rsidR="00C50AEC" w:rsidRDefault="00C50AEC" w:rsidP="00C779BF">
      <w:pPr>
        <w:rPr>
          <w:ins w:id="647" w:author="Keshav Singh" w:date="2025-02-26T13:25:00Z" w16du:dateUtc="2025-02-26T07:55:00Z"/>
          <w:rStyle w:val="Strong"/>
        </w:rPr>
      </w:pPr>
    </w:p>
    <w:p w14:paraId="1B3B7029" w14:textId="77777777" w:rsidR="00C50AEC" w:rsidRDefault="00C50AEC" w:rsidP="00C779BF">
      <w:pPr>
        <w:rPr>
          <w:ins w:id="648" w:author="Keshav Singh" w:date="2025-02-26T13:25:00Z" w16du:dateUtc="2025-02-26T07:55:00Z"/>
          <w:rStyle w:val="Strong"/>
        </w:rPr>
      </w:pPr>
    </w:p>
    <w:p w14:paraId="150D2042" w14:textId="77777777" w:rsidR="00C50AEC" w:rsidRDefault="00C50AEC" w:rsidP="00C779BF">
      <w:pPr>
        <w:rPr>
          <w:ins w:id="649" w:author="Keshav Singh" w:date="2025-02-26T13:25:00Z" w16du:dateUtc="2025-02-26T07:55:00Z"/>
          <w:rStyle w:val="Strong"/>
        </w:rPr>
      </w:pPr>
    </w:p>
    <w:p w14:paraId="65C7C202" w14:textId="77777777" w:rsidR="00C50AEC" w:rsidRDefault="00C50AEC" w:rsidP="00C779BF">
      <w:pPr>
        <w:rPr>
          <w:ins w:id="650" w:author="Keshav Singh" w:date="2025-02-26T13:25:00Z" w16du:dateUtc="2025-02-26T07:55:00Z"/>
          <w:rStyle w:val="Strong"/>
        </w:rPr>
      </w:pPr>
    </w:p>
    <w:p w14:paraId="06A6F4F2" w14:textId="77777777" w:rsidR="00C50AEC" w:rsidRDefault="00C50AEC" w:rsidP="00C779BF">
      <w:pPr>
        <w:rPr>
          <w:ins w:id="651" w:author="Keshav Singh" w:date="2025-02-26T13:25:00Z" w16du:dateUtc="2025-02-26T07:55:00Z"/>
          <w:rStyle w:val="Strong"/>
        </w:rPr>
      </w:pPr>
    </w:p>
    <w:p w14:paraId="452B5B22" w14:textId="77777777" w:rsidR="00C50AEC" w:rsidRDefault="00C50AEC" w:rsidP="00C779BF">
      <w:pPr>
        <w:rPr>
          <w:ins w:id="652" w:author="Keshav Singh" w:date="2025-02-26T13:25:00Z" w16du:dateUtc="2025-02-26T07:55:00Z"/>
          <w:rStyle w:val="Strong"/>
        </w:rPr>
      </w:pPr>
    </w:p>
    <w:p w14:paraId="50D8654F" w14:textId="77777777" w:rsidR="00C50AEC" w:rsidRDefault="00C50AEC" w:rsidP="00C779BF">
      <w:pPr>
        <w:rPr>
          <w:ins w:id="653" w:author="Keshav Singh" w:date="2025-02-26T13:25:00Z" w16du:dateUtc="2025-02-26T07:55:00Z"/>
          <w:rStyle w:val="Strong"/>
        </w:rPr>
      </w:pPr>
    </w:p>
    <w:p w14:paraId="34D15B62" w14:textId="77777777" w:rsidR="00C50AEC" w:rsidRDefault="00C50AEC" w:rsidP="00C779BF">
      <w:pPr>
        <w:rPr>
          <w:ins w:id="654" w:author="Keshav Singh" w:date="2025-02-26T13:25:00Z" w16du:dateUtc="2025-02-26T07:55:00Z"/>
          <w:rStyle w:val="Strong"/>
        </w:rPr>
      </w:pPr>
    </w:p>
    <w:p w14:paraId="7FBA1A4C" w14:textId="77777777" w:rsidR="00C50AEC" w:rsidRDefault="00C50AEC" w:rsidP="00C779BF">
      <w:pPr>
        <w:rPr>
          <w:ins w:id="655" w:author="Keshav Singh" w:date="2025-02-26T13:25:00Z" w16du:dateUtc="2025-02-26T07:55:00Z"/>
          <w:rStyle w:val="Strong"/>
        </w:rPr>
      </w:pPr>
    </w:p>
    <w:p w14:paraId="3474E6AE" w14:textId="77777777" w:rsidR="00C50AEC" w:rsidRDefault="00C50AEC" w:rsidP="00C779BF">
      <w:pPr>
        <w:rPr>
          <w:ins w:id="656" w:author="Keshav Singh" w:date="2025-02-26T13:25:00Z" w16du:dateUtc="2025-02-26T07:55:00Z"/>
          <w:rStyle w:val="Strong"/>
        </w:rPr>
      </w:pPr>
    </w:p>
    <w:p w14:paraId="5420341D" w14:textId="77777777" w:rsidR="00C50AEC" w:rsidRDefault="00C50AEC" w:rsidP="00C779BF">
      <w:pPr>
        <w:rPr>
          <w:ins w:id="657" w:author="Keshav Singh" w:date="2025-02-26T13:25:00Z" w16du:dateUtc="2025-02-26T07:55:00Z"/>
          <w:rStyle w:val="Strong"/>
        </w:rPr>
      </w:pPr>
    </w:p>
    <w:p w14:paraId="1E67878E" w14:textId="77777777" w:rsidR="00C50AEC" w:rsidRDefault="00C50AEC" w:rsidP="00C779BF">
      <w:pPr>
        <w:rPr>
          <w:ins w:id="658" w:author="Keshav Singh" w:date="2025-02-26T13:25:00Z" w16du:dateUtc="2025-02-26T07:55:00Z"/>
          <w:rStyle w:val="Strong"/>
        </w:rPr>
      </w:pPr>
    </w:p>
    <w:p w14:paraId="296D018D" w14:textId="77777777" w:rsidR="00C50AEC" w:rsidRDefault="00C50AEC" w:rsidP="00C779BF">
      <w:pPr>
        <w:rPr>
          <w:ins w:id="659" w:author="Keshav Singh" w:date="2025-02-26T13:25:00Z" w16du:dateUtc="2025-02-26T07:55:00Z"/>
          <w:rStyle w:val="Strong"/>
        </w:rPr>
      </w:pPr>
    </w:p>
    <w:p w14:paraId="3EC5E8F6" w14:textId="77777777" w:rsidR="00C50AEC" w:rsidRDefault="00C50AEC" w:rsidP="00C779BF">
      <w:pPr>
        <w:rPr>
          <w:ins w:id="660" w:author="Keshav Singh" w:date="2025-02-26T13:25:00Z" w16du:dateUtc="2025-02-26T07:55:00Z"/>
          <w:rStyle w:val="Strong"/>
        </w:rPr>
      </w:pPr>
    </w:p>
    <w:p w14:paraId="5BD6BBF7" w14:textId="77777777" w:rsidR="00C50AEC" w:rsidRDefault="00C50AEC" w:rsidP="00C779BF">
      <w:pPr>
        <w:rPr>
          <w:ins w:id="661" w:author="Keshav Singh" w:date="2025-02-26T13:25:00Z" w16du:dateUtc="2025-02-26T07:55:00Z"/>
          <w:rStyle w:val="Strong"/>
        </w:rPr>
      </w:pPr>
    </w:p>
    <w:p w14:paraId="0FD4BF40" w14:textId="77777777" w:rsidR="00C50AEC" w:rsidRDefault="00C50AEC" w:rsidP="00C779BF">
      <w:pPr>
        <w:rPr>
          <w:ins w:id="662" w:author="Keshav Singh" w:date="2025-02-26T13:25:00Z" w16du:dateUtc="2025-02-26T07:55:00Z"/>
          <w:rStyle w:val="Strong"/>
        </w:rPr>
      </w:pPr>
    </w:p>
    <w:p w14:paraId="448944DE" w14:textId="77777777" w:rsidR="00C50AEC" w:rsidRDefault="00C50AEC" w:rsidP="00C779BF">
      <w:pPr>
        <w:rPr>
          <w:ins w:id="663" w:author="Keshav Singh" w:date="2025-02-26T13:25:00Z" w16du:dateUtc="2025-02-26T07:55:00Z"/>
          <w:rStyle w:val="Strong"/>
        </w:rPr>
      </w:pPr>
    </w:p>
    <w:p w14:paraId="35FE5AB4" w14:textId="77777777" w:rsidR="00C50AEC" w:rsidRDefault="00C50AEC" w:rsidP="00C779BF">
      <w:pPr>
        <w:rPr>
          <w:ins w:id="664" w:author="Keshav Singh" w:date="2025-02-26T13:25:00Z" w16du:dateUtc="2025-02-26T07:55:00Z"/>
          <w:rStyle w:val="Strong"/>
        </w:rPr>
      </w:pPr>
    </w:p>
    <w:p w14:paraId="35003A5D" w14:textId="77777777" w:rsidR="00C50AEC" w:rsidRDefault="00C50AEC" w:rsidP="00C779BF">
      <w:pPr>
        <w:rPr>
          <w:ins w:id="665" w:author="Keshav Singh" w:date="2025-02-26T13:25:00Z" w16du:dateUtc="2025-02-26T07:55:00Z"/>
          <w:rStyle w:val="Strong"/>
        </w:rPr>
      </w:pPr>
    </w:p>
    <w:p w14:paraId="7CE04D58" w14:textId="77777777" w:rsidR="00C50AEC" w:rsidRDefault="00C50AEC" w:rsidP="00C779BF">
      <w:pPr>
        <w:rPr>
          <w:ins w:id="666" w:author="Keshav Singh" w:date="2025-02-26T13:25:00Z" w16du:dateUtc="2025-02-26T07:55:00Z"/>
          <w:rStyle w:val="Strong"/>
        </w:rPr>
      </w:pPr>
    </w:p>
    <w:p w14:paraId="6D9E1AE3" w14:textId="77777777" w:rsidR="00C50AEC" w:rsidRDefault="00C50AEC" w:rsidP="00C779BF">
      <w:pPr>
        <w:rPr>
          <w:ins w:id="667" w:author="Keshav Singh" w:date="2025-02-26T13:25:00Z" w16du:dateUtc="2025-02-26T07:55:00Z"/>
          <w:rStyle w:val="Strong"/>
        </w:rPr>
      </w:pPr>
    </w:p>
    <w:p w14:paraId="21F1604B" w14:textId="77777777" w:rsidR="00C50AEC" w:rsidRDefault="00C50AEC" w:rsidP="00C779BF">
      <w:pPr>
        <w:rPr>
          <w:ins w:id="668" w:author="Keshav Singh" w:date="2025-02-26T13:24:00Z" w16du:dateUtc="2025-02-26T07:54:00Z"/>
          <w:rStyle w:val="Strong"/>
        </w:rPr>
      </w:pPr>
    </w:p>
    <w:p w14:paraId="20F7BC8C" w14:textId="77777777" w:rsidR="00FC761C" w:rsidRDefault="00FC761C" w:rsidP="00C779BF">
      <w:pPr>
        <w:rPr>
          <w:ins w:id="669" w:author="Keshav Singh" w:date="2025-02-26T13:24:00Z" w16du:dateUtc="2025-02-26T07:54:00Z"/>
          <w:rStyle w:val="Strong"/>
        </w:rPr>
      </w:pPr>
    </w:p>
    <w:p w14:paraId="08BAA569" w14:textId="77777777" w:rsidR="00FC761C" w:rsidRDefault="00FC761C" w:rsidP="00C779BF">
      <w:pPr>
        <w:rPr>
          <w:ins w:id="670" w:author="Keshav Singh" w:date="2025-02-26T13:24:00Z" w16du:dateUtc="2025-02-26T07:54:00Z"/>
          <w:rStyle w:val="Strong"/>
        </w:rPr>
      </w:pPr>
    </w:p>
    <w:p w14:paraId="710451C4" w14:textId="77777777" w:rsidR="00FC761C" w:rsidRDefault="00FC761C">
      <w:pPr>
        <w:rPr>
          <w:ins w:id="671" w:author="Keshav Singh" w:date="2025-02-26T13:24:00Z" w16du:dateUtc="2025-02-26T07:54:00Z"/>
          <w:rStyle w:val="Strong"/>
        </w:rPr>
        <w:pPrChange w:id="672" w:author="Keshav Singh" w:date="2025-02-28T09:56:00Z" w16du:dateUtc="2025-02-28T04:26:00Z">
          <w:pPr>
            <w:pStyle w:val="Heading1"/>
          </w:pPr>
        </w:pPrChange>
      </w:pPr>
    </w:p>
    <w:p w14:paraId="6EAB4326" w14:textId="77777777" w:rsidR="00FC761C" w:rsidRDefault="00FC761C">
      <w:pPr>
        <w:rPr>
          <w:ins w:id="673" w:author="Keshav Singh" w:date="2025-02-26T13:24:00Z" w16du:dateUtc="2025-02-26T07:54:00Z"/>
          <w:rStyle w:val="Strong"/>
        </w:rPr>
        <w:pPrChange w:id="674" w:author="Keshav Singh" w:date="2025-02-28T09:56:00Z" w16du:dateUtc="2025-02-28T04:26:00Z">
          <w:pPr>
            <w:pStyle w:val="Heading1"/>
          </w:pPr>
        </w:pPrChange>
      </w:pPr>
    </w:p>
    <w:p w14:paraId="6C1B8788" w14:textId="0080F7B3" w:rsidR="00065FC4" w:rsidRDefault="00000000" w:rsidP="00C74109">
      <w:pPr>
        <w:pStyle w:val="Heading1"/>
        <w:rPr>
          <w:ins w:id="675" w:author="Keshav Singh" w:date="2025-02-28T13:58:00Z" w16du:dateUtc="2025-02-28T08:28:00Z"/>
          <w:rStyle w:val="Strong"/>
        </w:rPr>
      </w:pPr>
      <w:r>
        <w:rPr>
          <w:rStyle w:val="Strong"/>
        </w:rPr>
        <w:t>Policies</w:t>
      </w:r>
    </w:p>
    <w:p w14:paraId="39AC919D" w14:textId="64848ED8" w:rsidR="00F65E6E" w:rsidDel="00F65E6E" w:rsidRDefault="00C31796" w:rsidP="00F65E6E">
      <w:pPr>
        <w:pStyle w:val="NormalWeb"/>
        <w:rPr>
          <w:del w:id="676" w:author="Keshav Singh" w:date="2025-02-28T13:58:00Z" w16du:dateUtc="2025-02-28T08:28:00Z"/>
          <w:moveTo w:id="677" w:author="Keshav Singh" w:date="2025-02-28T13:58:00Z" w16du:dateUtc="2025-02-28T08:28:00Z"/>
        </w:rPr>
      </w:pPr>
      <w:ins w:id="678" w:author="Keshav Singh" w:date="2025-02-28T14:00:00Z" w16du:dateUtc="2025-02-28T08:30:00Z">
        <w:r>
          <w:rPr>
            <w:rStyle w:val="inline-comment-marker"/>
            <w:shd w:val="clear" w:color="auto" w:fill="C6EDFB"/>
          </w:rPr>
          <w:lastRenderedPageBreak/>
          <w:t>You can use the ‘P</w:t>
        </w:r>
      </w:ins>
      <w:ins w:id="679" w:author="Keshav Singh" w:date="2025-02-28T13:59:00Z" w16du:dateUtc="2025-02-28T08:29:00Z">
        <w:r w:rsidR="00936158">
          <w:rPr>
            <w:rStyle w:val="inline-comment-marker"/>
            <w:shd w:val="clear" w:color="auto" w:fill="C6EDFB"/>
          </w:rPr>
          <w:t>olicies</w:t>
        </w:r>
      </w:ins>
      <w:ins w:id="680" w:author="Keshav Singh" w:date="2025-02-28T14:00:00Z" w16du:dateUtc="2025-02-28T08:30:00Z">
        <w:r>
          <w:rPr>
            <w:rStyle w:val="inline-comment-marker"/>
            <w:shd w:val="clear" w:color="auto" w:fill="C6EDFB"/>
          </w:rPr>
          <w:t>’</w:t>
        </w:r>
      </w:ins>
      <w:ins w:id="681" w:author="Keshav Singh" w:date="2025-02-28T13:59:00Z" w16du:dateUtc="2025-02-28T08:29:00Z">
        <w:r w:rsidR="00936158">
          <w:rPr>
            <w:rStyle w:val="inline-comment-marker"/>
            <w:shd w:val="clear" w:color="auto" w:fill="C6EDFB"/>
          </w:rPr>
          <w:t xml:space="preserve"> </w:t>
        </w:r>
      </w:ins>
      <w:ins w:id="682" w:author="Keshav Singh" w:date="2025-02-28T14:01:00Z" w16du:dateUtc="2025-02-28T08:31:00Z">
        <w:r>
          <w:rPr>
            <w:rStyle w:val="inline-comment-marker"/>
            <w:shd w:val="clear" w:color="auto" w:fill="C6EDFB"/>
          </w:rPr>
          <w:t>section/</w:t>
        </w:r>
      </w:ins>
      <w:ins w:id="683" w:author="Keshav Singh" w:date="2025-02-28T13:59:00Z" w16du:dateUtc="2025-02-28T08:29:00Z">
        <w:r w:rsidR="00936158">
          <w:rPr>
            <w:rStyle w:val="inline-comment-marker"/>
            <w:shd w:val="clear" w:color="auto" w:fill="C6EDFB"/>
          </w:rPr>
          <w:t>card</w:t>
        </w:r>
        <w:r w:rsidR="00936158">
          <w:rPr>
            <w:rStyle w:val="inline-comment-marker"/>
          </w:rPr>
          <w:t xml:space="preserve"> </w:t>
        </w:r>
      </w:ins>
      <w:moveToRangeStart w:id="684" w:author="Keshav Singh" w:date="2025-02-28T13:58:00Z" w:name="move191643540"/>
      <w:moveTo w:id="685" w:author="Keshav Singh" w:date="2025-02-28T13:58:00Z" w16du:dateUtc="2025-02-28T08:28:00Z">
        <w:del w:id="686" w:author="Keshav Singh" w:date="2025-02-28T14:01:00Z" w16du:dateUtc="2025-02-28T08:31:00Z">
          <w:r w:rsidR="00F65E6E" w:rsidDel="00DF736C">
            <w:rPr>
              <w:rStyle w:val="inline-comment-marker"/>
            </w:rPr>
            <w:delText>As a partner admin cum policy manager -</w:delText>
          </w:r>
        </w:del>
      </w:moveTo>
      <w:ins w:id="687" w:author="Keshav Singh" w:date="2025-02-28T14:01:00Z" w16du:dateUtc="2025-02-28T08:31:00Z">
        <w:r w:rsidR="00DF736C">
          <w:rPr>
            <w:rStyle w:val="inline-comment-marker"/>
          </w:rPr>
          <w:t>for</w:t>
        </w:r>
      </w:ins>
      <w:moveTo w:id="688" w:author="Keshav Singh" w:date="2025-02-28T13:58:00Z" w16du:dateUtc="2025-02-28T08:28:00Z">
        <w:r w:rsidR="00F65E6E">
          <w:rPr>
            <w:rStyle w:val="inline-comment-marker"/>
          </w:rPr>
          <w:t xml:space="preserve"> creation and management of </w:t>
        </w:r>
        <w:r w:rsidR="00F65E6E">
          <w:rPr>
            <w:rStyle w:val="inline-comment-marker"/>
            <w:shd w:val="clear" w:color="auto" w:fill="C6EDFB"/>
          </w:rPr>
          <w:t xml:space="preserve">Policy Group, Authentication Policy, </w:t>
        </w:r>
        <w:proofErr w:type="spellStart"/>
        <w:r w:rsidR="00F65E6E">
          <w:rPr>
            <w:rStyle w:val="inline-comment-marker"/>
            <w:shd w:val="clear" w:color="auto" w:fill="C6EDFB"/>
          </w:rPr>
          <w:t>Datashare</w:t>
        </w:r>
        <w:proofErr w:type="spellEnd"/>
        <w:del w:id="689" w:author="Keshav Singh" w:date="2025-02-28T13:59:00Z" w16du:dateUtc="2025-02-28T08:29:00Z">
          <w:r w:rsidR="00F65E6E" w:rsidDel="00936158">
            <w:rPr>
              <w:rStyle w:val="inline-comment-marker"/>
              <w:shd w:val="clear" w:color="auto" w:fill="C6EDFB"/>
            </w:rPr>
            <w:delText xml:space="preserve"> Policy is enabled within Policies card</w:delText>
          </w:r>
        </w:del>
      </w:moveTo>
      <w:ins w:id="690" w:author="Keshav Singh" w:date="2025-02-28T14:02:00Z" w16du:dateUtc="2025-02-28T08:32:00Z">
        <w:r w:rsidR="00DF736C">
          <w:rPr>
            <w:rStyle w:val="inline-comment-marker"/>
            <w:shd w:val="clear" w:color="auto" w:fill="C6EDFB"/>
          </w:rPr>
          <w:t>, You should have privileges of</w:t>
        </w:r>
      </w:ins>
      <w:ins w:id="691" w:author="Keshav Singh" w:date="2025-02-28T14:03:00Z" w16du:dateUtc="2025-02-28T08:33:00Z">
        <w:r w:rsidR="000710E5">
          <w:rPr>
            <w:rStyle w:val="inline-comment-marker"/>
            <w:shd w:val="clear" w:color="auto" w:fill="C6EDFB"/>
          </w:rPr>
          <w:t xml:space="preserve"> </w:t>
        </w:r>
      </w:ins>
      <w:ins w:id="692" w:author="Keshav Singh" w:date="2025-02-28T14:04:00Z" w16du:dateUtc="2025-02-28T08:34:00Z">
        <w:r w:rsidR="00544712">
          <w:rPr>
            <w:rStyle w:val="inline-comment-marker"/>
            <w:shd w:val="clear" w:color="auto" w:fill="C6EDFB"/>
          </w:rPr>
          <w:t xml:space="preserve">both; </w:t>
        </w:r>
      </w:ins>
      <w:ins w:id="693" w:author="Keshav Singh" w:date="2025-02-28T14:03:00Z" w16du:dateUtc="2025-02-28T08:33:00Z">
        <w:r w:rsidR="000710E5">
          <w:rPr>
            <w:rStyle w:val="inline-comment-marker"/>
          </w:rPr>
          <w:t>P</w:t>
        </w:r>
      </w:ins>
      <w:ins w:id="694" w:author="Keshav Singh" w:date="2025-02-28T14:02:00Z" w16du:dateUtc="2025-02-28T08:32:00Z">
        <w:r w:rsidR="00DF736C">
          <w:rPr>
            <w:rStyle w:val="inline-comment-marker"/>
          </w:rPr>
          <w:t xml:space="preserve">artner </w:t>
        </w:r>
      </w:ins>
      <w:ins w:id="695" w:author="Keshav Singh" w:date="2025-02-28T14:03:00Z" w16du:dateUtc="2025-02-28T08:33:00Z">
        <w:r w:rsidR="000710E5">
          <w:rPr>
            <w:rStyle w:val="inline-comment-marker"/>
          </w:rPr>
          <w:t>A</w:t>
        </w:r>
      </w:ins>
      <w:ins w:id="696" w:author="Keshav Singh" w:date="2025-02-28T14:02:00Z" w16du:dateUtc="2025-02-28T08:32:00Z">
        <w:r w:rsidR="00DF736C">
          <w:rPr>
            <w:rStyle w:val="inline-comment-marker"/>
          </w:rPr>
          <w:t xml:space="preserve">dmin </w:t>
        </w:r>
      </w:ins>
      <w:ins w:id="697" w:author="Keshav Singh" w:date="2025-02-28T14:03:00Z" w16du:dateUtc="2025-02-28T08:33:00Z">
        <w:r w:rsidR="000710E5">
          <w:rPr>
            <w:rStyle w:val="inline-comment-marker"/>
          </w:rPr>
          <w:t>and P</w:t>
        </w:r>
      </w:ins>
      <w:ins w:id="698" w:author="Keshav Singh" w:date="2025-02-28T14:02:00Z" w16du:dateUtc="2025-02-28T08:32:00Z">
        <w:r w:rsidR="00DF736C">
          <w:rPr>
            <w:rStyle w:val="inline-comment-marker"/>
          </w:rPr>
          <w:t xml:space="preserve">olicy </w:t>
        </w:r>
      </w:ins>
      <w:ins w:id="699" w:author="Keshav Singh" w:date="2025-02-28T14:03:00Z" w16du:dateUtc="2025-02-28T08:33:00Z">
        <w:r w:rsidR="000710E5">
          <w:rPr>
            <w:rStyle w:val="inline-comment-marker"/>
          </w:rPr>
          <w:t>M</w:t>
        </w:r>
      </w:ins>
      <w:ins w:id="700" w:author="Keshav Singh" w:date="2025-02-28T14:02:00Z" w16du:dateUtc="2025-02-28T08:32:00Z">
        <w:r w:rsidR="00DF736C">
          <w:rPr>
            <w:rStyle w:val="inline-comment-marker"/>
          </w:rPr>
          <w:t>anager</w:t>
        </w:r>
      </w:ins>
      <w:ins w:id="701" w:author="Keshav Singh" w:date="2025-02-28T14:04:00Z" w16du:dateUtc="2025-02-28T08:34:00Z">
        <w:r w:rsidR="000710E5">
          <w:rPr>
            <w:rStyle w:val="inline-comment-marker"/>
          </w:rPr>
          <w:t>.</w:t>
        </w:r>
      </w:ins>
      <w:moveTo w:id="702" w:author="Keshav Singh" w:date="2025-02-28T13:58:00Z" w16du:dateUtc="2025-02-28T08:28:00Z">
        <w:del w:id="703" w:author="Keshav Singh" w:date="2025-02-28T14:02:00Z" w16du:dateUtc="2025-02-28T08:32:00Z">
          <w:r w:rsidR="00F65E6E" w:rsidDel="00DF736C">
            <w:rPr>
              <w:rStyle w:val="inline-comment-marker"/>
              <w:shd w:val="clear" w:color="auto" w:fill="C6EDFB"/>
            </w:rPr>
            <w:delText>.</w:delText>
          </w:r>
        </w:del>
        <w:commentRangeStart w:id="704"/>
        <w:commentRangeEnd w:id="704"/>
        <w:r w:rsidR="00F65E6E">
          <w:rPr>
            <w:rStyle w:val="CommentReference"/>
          </w:rPr>
          <w:commentReference w:id="704"/>
        </w:r>
      </w:moveTo>
    </w:p>
    <w:moveToRangeEnd w:id="684"/>
    <w:p w14:paraId="0402BF0B" w14:textId="77777777" w:rsidR="00F65E6E" w:rsidRPr="004E527D" w:rsidRDefault="00F65E6E">
      <w:pPr>
        <w:pStyle w:val="NormalWeb"/>
        <w:pPrChange w:id="705" w:author="Keshav Singh" w:date="2025-02-28T13:58:00Z" w16du:dateUtc="2025-02-28T08:28:00Z">
          <w:pPr>
            <w:pStyle w:val="Heading1"/>
          </w:pPr>
        </w:pPrChange>
      </w:pPr>
    </w:p>
    <w:p w14:paraId="7CD93040" w14:textId="50D2F2ED" w:rsidR="00DA716E" w:rsidRDefault="00000000">
      <w:pPr>
        <w:pStyle w:val="NormalWeb"/>
      </w:pPr>
      <w:r>
        <w:t xml:space="preserve">This </w:t>
      </w:r>
      <w:r w:rsidRPr="00CF4B14">
        <w:rPr>
          <w:highlight w:val="red"/>
          <w:rPrChange w:id="706" w:author="Keshav Singh" w:date="2025-02-25T14:03:00Z" w16du:dateUtc="2025-02-25T08:33:00Z">
            <w:rPr/>
          </w:rPrChange>
        </w:rPr>
        <w:t>card</w:t>
      </w:r>
      <w:r>
        <w:t xml:space="preserve"> </w:t>
      </w:r>
      <w:ins w:id="707" w:author="Keshav Singh" w:date="2025-02-25T14:03:00Z" w16du:dateUtc="2025-02-25T08:33:00Z">
        <w:r w:rsidR="00556B2E">
          <w:t xml:space="preserve">/ </w:t>
        </w:r>
        <w:r w:rsidR="00556B2E" w:rsidRPr="00556B2E">
          <w:rPr>
            <w:highlight w:val="yellow"/>
            <w:rPrChange w:id="708" w:author="Keshav Singh" w:date="2025-02-25T14:03:00Z" w16du:dateUtc="2025-02-25T08:33:00Z">
              <w:rPr/>
            </w:rPrChange>
          </w:rPr>
          <w:t>Section</w:t>
        </w:r>
        <w:r w:rsidR="00556B2E">
          <w:t xml:space="preserve"> </w:t>
        </w:r>
      </w:ins>
      <w:r>
        <w:t xml:space="preserve">is accessible only if both </w:t>
      </w:r>
      <w:r w:rsidRPr="00101071">
        <w:rPr>
          <w:b/>
          <w:bCs/>
          <w:rPrChange w:id="709" w:author="Keshav Singh" w:date="2025-02-25T14:03:00Z" w16du:dateUtc="2025-02-25T08:33:00Z">
            <w:rPr/>
          </w:rPrChange>
        </w:rPr>
        <w:t>Partner Admin</w:t>
      </w:r>
      <w:r>
        <w:t xml:space="preserve"> and </w:t>
      </w:r>
      <w:r w:rsidRPr="00101071">
        <w:rPr>
          <w:b/>
          <w:bCs/>
          <w:rPrChange w:id="710" w:author="Keshav Singh" w:date="2025-02-25T14:04:00Z" w16du:dateUtc="2025-02-25T08:34:00Z">
            <w:rPr/>
          </w:rPrChange>
        </w:rPr>
        <w:t>Policy Manager</w:t>
      </w:r>
      <w:r>
        <w:t xml:space="preserve"> roles are configured</w:t>
      </w:r>
      <w:ins w:id="711" w:author="Keshav Singh" w:date="2025-02-28T12:14:00Z" w16du:dateUtc="2025-02-28T06:44:00Z">
        <w:r w:rsidR="0022248B">
          <w:t xml:space="preserve"> / allo</w:t>
        </w:r>
      </w:ins>
      <w:ins w:id="712" w:author="Keshav Singh" w:date="2025-02-28T12:15:00Z" w16du:dateUtc="2025-02-28T06:45:00Z">
        <w:r w:rsidR="0022248B">
          <w:t>cated</w:t>
        </w:r>
      </w:ins>
      <w:r>
        <w:t>.</w:t>
      </w:r>
    </w:p>
    <w:p w14:paraId="57E40EFD" w14:textId="2291FCAD" w:rsidR="00065FC4" w:rsidRDefault="00000000">
      <w:pPr>
        <w:pStyle w:val="NormalWeb"/>
      </w:pPr>
      <w:commentRangeStart w:id="713"/>
      <w:r>
        <w:t xml:space="preserve">In </w:t>
      </w:r>
      <w:r w:rsidRPr="003709AA">
        <w:rPr>
          <w:highlight w:val="blue"/>
          <w:rPrChange w:id="714" w:author="Keshav Singh" w:date="2025-02-25T14:05:00Z" w16du:dateUtc="2025-02-25T08:35:00Z">
            <w:rPr/>
          </w:rPrChange>
        </w:rPr>
        <w:t>UI</w:t>
      </w:r>
      <w:ins w:id="715" w:author="Keshav Singh" w:date="2025-02-25T14:04:00Z" w16du:dateUtc="2025-02-25T08:34:00Z">
        <w:r w:rsidR="003709AA" w:rsidRPr="003709AA">
          <w:rPr>
            <w:highlight w:val="blue"/>
            <w:rPrChange w:id="716" w:author="Keshav Singh" w:date="2025-02-25T14:05:00Z" w16du:dateUtc="2025-02-25T08:35:00Z">
              <w:rPr/>
            </w:rPrChange>
          </w:rPr>
          <w:t xml:space="preserve"> </w:t>
        </w:r>
      </w:ins>
      <w:r w:rsidRPr="003709AA">
        <w:rPr>
          <w:highlight w:val="blue"/>
          <w:rPrChange w:id="717" w:author="Keshav Singh" w:date="2025-02-25T14:05:00Z" w16du:dateUtc="2025-02-25T08:35:00Z">
            <w:rPr/>
          </w:rPrChange>
        </w:rPr>
        <w:t>-</w:t>
      </w:r>
      <w:r>
        <w:t xml:space="preserve"> both </w:t>
      </w:r>
      <w:ins w:id="718" w:author="Keshav Singh" w:date="2025-02-28T12:15:00Z" w16du:dateUtc="2025-02-28T06:45:00Z">
        <w:r w:rsidR="00DA716E">
          <w:t>Partner Admin</w:t>
        </w:r>
      </w:ins>
      <w:del w:id="719" w:author="Keshav Singh" w:date="2025-02-28T12:15:00Z" w16du:dateUtc="2025-02-28T06:45:00Z">
        <w:r w:rsidDel="00DA716E">
          <w:delText>PARTNER_ADMIN</w:delText>
        </w:r>
      </w:del>
      <w:r>
        <w:t xml:space="preserve"> and P</w:t>
      </w:r>
      <w:ins w:id="720" w:author="Keshav Singh" w:date="2025-02-28T12:16:00Z" w16du:dateUtc="2025-02-28T06:46:00Z">
        <w:r w:rsidR="00DA716E">
          <w:t>olicy Manager</w:t>
        </w:r>
      </w:ins>
      <w:del w:id="721" w:author="Keshav Singh" w:date="2025-02-28T12:16:00Z" w16du:dateUtc="2025-02-28T06:46:00Z">
        <w:r w:rsidDel="00DA716E">
          <w:delText>OLICYMANAGER</w:delText>
        </w:r>
      </w:del>
      <w:r>
        <w:t xml:space="preserve"> roles </w:t>
      </w:r>
      <w:ins w:id="722" w:author="Keshav Singh" w:date="2025-02-28T12:16:00Z" w16du:dateUtc="2025-02-28T06:46:00Z">
        <w:r w:rsidR="00DA716E">
          <w:t>must</w:t>
        </w:r>
      </w:ins>
      <w:del w:id="723" w:author="Keshav Singh" w:date="2025-02-28T12:16:00Z" w16du:dateUtc="2025-02-28T06:46:00Z">
        <w:r w:rsidDel="00DA716E">
          <w:delText>should</w:delText>
        </w:r>
      </w:del>
      <w:r>
        <w:t xml:space="preserve"> </w:t>
      </w:r>
      <w:ins w:id="724" w:author="Keshav Singh" w:date="2025-02-25T14:05:00Z" w16du:dateUtc="2025-02-25T08:35:00Z">
        <w:r w:rsidR="00DB6DB6" w:rsidRPr="00DB6DB6">
          <w:rPr>
            <w:highlight w:val="yellow"/>
            <w:rPrChange w:id="725" w:author="Keshav Singh" w:date="2025-02-25T14:06:00Z" w16du:dateUtc="2025-02-25T08:36:00Z">
              <w:rPr/>
            </w:rPrChange>
          </w:rPr>
          <w:t>have been</w:t>
        </w:r>
        <w:r w:rsidR="00DB6DB6">
          <w:t xml:space="preserve"> </w:t>
        </w:r>
      </w:ins>
      <w:del w:id="726" w:author="Keshav Singh" w:date="2025-02-25T14:06:00Z" w16du:dateUtc="2025-02-25T08:36:00Z">
        <w:r w:rsidDel="00DB6DB6">
          <w:delText>be</w:delText>
        </w:r>
      </w:del>
      <w:r>
        <w:t xml:space="preserve"> granted for the card to appear in the dashboard.</w:t>
      </w:r>
    </w:p>
    <w:p w14:paraId="631FEDFA" w14:textId="20A1918D" w:rsidR="00065FC4" w:rsidDel="00F65E6E" w:rsidRDefault="00000000">
      <w:pPr>
        <w:pStyle w:val="NormalWeb"/>
        <w:rPr>
          <w:moveFrom w:id="727" w:author="Keshav Singh" w:date="2025-02-28T13:58:00Z" w16du:dateUtc="2025-02-28T08:28:00Z"/>
        </w:rPr>
      </w:pPr>
      <w:moveFromRangeStart w:id="728" w:author="Keshav Singh" w:date="2025-02-28T13:58:00Z" w:name="move191643540"/>
      <w:moveFrom w:id="729" w:author="Keshav Singh" w:date="2025-02-28T13:58:00Z" w16du:dateUtc="2025-02-28T08:28:00Z">
        <w:r w:rsidDel="00F65E6E">
          <w:rPr>
            <w:rStyle w:val="inline-comment-marker"/>
          </w:rPr>
          <w:t xml:space="preserve">As a partner admin cum policy manager - creation and management of </w:t>
        </w:r>
        <w:r w:rsidDel="00F65E6E">
          <w:rPr>
            <w:rStyle w:val="inline-comment-marker"/>
            <w:shd w:val="clear" w:color="auto" w:fill="C6EDFB"/>
          </w:rPr>
          <w:t>Policy Group, Authentication Policy, Datashare Policy is enabled within Policies card.</w:t>
        </w:r>
        <w:commentRangeEnd w:id="713"/>
        <w:r w:rsidR="00DB6DB6" w:rsidDel="00F65E6E">
          <w:rPr>
            <w:rStyle w:val="CommentReference"/>
          </w:rPr>
          <w:commentReference w:id="713"/>
        </w:r>
      </w:moveFrom>
    </w:p>
    <w:moveFromRangeEnd w:id="728"/>
    <w:p w14:paraId="5AF98981" w14:textId="111A36F6" w:rsidR="00065FC4" w:rsidDel="009316E5" w:rsidRDefault="00000000">
      <w:pPr>
        <w:pStyle w:val="NormalWeb"/>
        <w:rPr>
          <w:del w:id="730" w:author="Keshav Singh" w:date="2025-02-28T14:05:00Z" w16du:dateUtc="2025-02-28T08:35:00Z"/>
        </w:rPr>
      </w:pPr>
      <w:del w:id="731" w:author="Keshav Singh" w:date="2025-02-26T13:25:00Z" w16du:dateUtc="2025-02-26T07:55:00Z">
        <w:r w:rsidDel="00212E09">
          <w:delText>l</w:delText>
        </w:r>
      </w:del>
    </w:p>
    <w:p w14:paraId="321CF31B" w14:textId="11074BF2" w:rsidR="00065FC4" w:rsidRDefault="00000000">
      <w:pPr>
        <w:pStyle w:val="NormalWeb"/>
      </w:pPr>
      <w:r>
        <w:t xml:space="preserve">On clicking Policies card, </w:t>
      </w:r>
      <w:ins w:id="732" w:author="Keshav Singh" w:date="2025-02-28T12:18:00Z" w16du:dateUtc="2025-02-28T06:48:00Z">
        <w:r w:rsidR="00FA2D67">
          <w:rPr>
            <w:u w:val="single"/>
          </w:rPr>
          <w:t>three</w:t>
        </w:r>
      </w:ins>
      <w:del w:id="733" w:author="Keshav Singh" w:date="2025-02-28T12:18:00Z" w16du:dateUtc="2025-02-28T06:48:00Z">
        <w:r w:rsidDel="00FA2D67">
          <w:rPr>
            <w:u w:val="single"/>
          </w:rPr>
          <w:delText>3</w:delText>
        </w:r>
      </w:del>
      <w:r>
        <w:rPr>
          <w:u w:val="single"/>
        </w:rPr>
        <w:t xml:space="preserve"> </w:t>
      </w:r>
      <w:ins w:id="734" w:author="Keshav Singh" w:date="2025-02-28T12:18:00Z" w16du:dateUtc="2025-02-28T06:48:00Z">
        <w:r w:rsidR="000D6043">
          <w:rPr>
            <w:u w:val="single"/>
          </w:rPr>
          <w:t>t</w:t>
        </w:r>
      </w:ins>
      <w:del w:id="735" w:author="Keshav Singh" w:date="2025-02-28T12:18:00Z" w16du:dateUtc="2025-02-28T06:48:00Z">
        <w:r w:rsidDel="000D6043">
          <w:rPr>
            <w:u w:val="single"/>
          </w:rPr>
          <w:delText>T</w:delText>
        </w:r>
      </w:del>
      <w:r>
        <w:rPr>
          <w:u w:val="single"/>
        </w:rPr>
        <w:t>abs</w:t>
      </w:r>
      <w:ins w:id="736" w:author="Keshav Singh" w:date="2025-02-25T14:07:00Z" w16du:dateUtc="2025-02-25T08:37:00Z">
        <w:r w:rsidR="00F70A0A">
          <w:rPr>
            <w:u w:val="single"/>
          </w:rPr>
          <w:t xml:space="preserve"> </w:t>
        </w:r>
      </w:ins>
      <w:r>
        <w:rPr>
          <w:u w:val="single"/>
        </w:rPr>
        <w:t xml:space="preserve">- </w:t>
      </w:r>
      <w:r>
        <w:rPr>
          <w:rStyle w:val="Strong"/>
          <w:u w:val="single"/>
        </w:rPr>
        <w:t xml:space="preserve">Policy Group, Authentication Policy, </w:t>
      </w:r>
      <w:proofErr w:type="spellStart"/>
      <w:r>
        <w:rPr>
          <w:rStyle w:val="Strong"/>
          <w:u w:val="single"/>
        </w:rPr>
        <w:t>Datashare</w:t>
      </w:r>
      <w:proofErr w:type="spellEnd"/>
      <w:r>
        <w:rPr>
          <w:rStyle w:val="Strong"/>
          <w:u w:val="single"/>
        </w:rPr>
        <w:t xml:space="preserve"> Policy</w:t>
      </w:r>
      <w:r>
        <w:t xml:space="preserve"> are displayed</w:t>
      </w:r>
      <w:ins w:id="737" w:author="Keshav Singh" w:date="2025-02-28T12:19:00Z" w16du:dateUtc="2025-02-28T06:49:00Z">
        <w:r w:rsidR="004659A2">
          <w:t>,</w:t>
        </w:r>
      </w:ins>
      <w:del w:id="738" w:author="Keshav Singh" w:date="2025-02-28T12:19:00Z" w16du:dateUtc="2025-02-28T06:49:00Z">
        <w:r w:rsidDel="004659A2">
          <w:delText>.</w:delText>
        </w:r>
      </w:del>
      <w:r>
        <w:t xml:space="preserve"> </w:t>
      </w:r>
      <w:r w:rsidRPr="0010210C">
        <w:rPr>
          <w:b/>
          <w:bCs/>
          <w:rPrChange w:id="739" w:author="Keshav Singh" w:date="2025-02-28T12:19:00Z" w16du:dateUtc="2025-02-28T06:49:00Z">
            <w:rPr/>
          </w:rPrChange>
        </w:rPr>
        <w:t xml:space="preserve">Policy </w:t>
      </w:r>
      <w:ins w:id="740" w:author="Keshav Singh" w:date="2025-02-28T12:19:00Z" w16du:dateUtc="2025-02-28T06:49:00Z">
        <w:r w:rsidR="004659A2" w:rsidRPr="0010210C">
          <w:rPr>
            <w:b/>
            <w:bCs/>
            <w:rPrChange w:id="741" w:author="Keshav Singh" w:date="2025-02-28T12:19:00Z" w16du:dateUtc="2025-02-28T06:49:00Z">
              <w:rPr/>
            </w:rPrChange>
          </w:rPr>
          <w:t>G</w:t>
        </w:r>
      </w:ins>
      <w:del w:id="742" w:author="Keshav Singh" w:date="2025-02-28T12:19:00Z" w16du:dateUtc="2025-02-28T06:49:00Z">
        <w:r w:rsidRPr="0010210C" w:rsidDel="004659A2">
          <w:rPr>
            <w:b/>
            <w:bCs/>
            <w:rPrChange w:id="743" w:author="Keshav Singh" w:date="2025-02-28T12:19:00Z" w16du:dateUtc="2025-02-28T06:49:00Z">
              <w:rPr/>
            </w:rPrChange>
          </w:rPr>
          <w:delText>g</w:delText>
        </w:r>
      </w:del>
      <w:r w:rsidRPr="0010210C">
        <w:rPr>
          <w:b/>
          <w:bCs/>
          <w:rPrChange w:id="744" w:author="Keshav Singh" w:date="2025-02-28T12:19:00Z" w16du:dateUtc="2025-02-28T06:49:00Z">
            <w:rPr/>
          </w:rPrChange>
        </w:rPr>
        <w:t>roup</w:t>
      </w:r>
      <w:ins w:id="745" w:author="Keshav Singh" w:date="2025-02-28T12:19:00Z" w16du:dateUtc="2025-02-28T06:49:00Z">
        <w:r w:rsidR="0010210C" w:rsidRPr="0010210C">
          <w:rPr>
            <w:b/>
            <w:bCs/>
            <w:rPrChange w:id="746" w:author="Keshav Singh" w:date="2025-02-28T12:19:00Z" w16du:dateUtc="2025-02-28T06:49:00Z">
              <w:rPr/>
            </w:rPrChange>
          </w:rPr>
          <w:t>s</w:t>
        </w:r>
      </w:ins>
      <w:r>
        <w:t xml:space="preserve"> tab is selected by default.</w:t>
      </w:r>
    </w:p>
    <w:p w14:paraId="1BA7131A" w14:textId="77777777" w:rsidR="00065FC4" w:rsidRDefault="00000000">
      <w:pPr>
        <w:rPr>
          <w:rFonts w:eastAsia="Times New Roman"/>
        </w:rPr>
      </w:pPr>
      <w:r>
        <w:rPr>
          <w:rFonts w:eastAsia="Times New Roman"/>
        </w:rPr>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sidR="00EA2179">
        <w:rPr>
          <w:rFonts w:eastAsia="Times New Roman"/>
          <w:noProof/>
        </w:rPr>
        <w:pict w14:anchorId="6F8FC254">
          <v:shape id="_x0000_i1094" type="#_x0000_t75" alt="" style="width:468pt;height:204.75pt;mso-width-percent:0;mso-height-percent:0;mso-width-percent:0;mso-height-percent:0">
            <v:imagedata r:id="rId81" r:href="rId8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103776A" w14:textId="77777777" w:rsidR="006215AF" w:rsidRDefault="006215AF" w:rsidP="006215AF">
      <w:pPr>
        <w:rPr>
          <w:ins w:id="747" w:author="Keshav Singh" w:date="2025-02-26T13:27:00Z" w16du:dateUtc="2025-02-26T07:57:00Z"/>
        </w:rPr>
      </w:pPr>
    </w:p>
    <w:p w14:paraId="73947A13" w14:textId="7F8A8B00" w:rsidR="00065FC4" w:rsidRPr="006215AF" w:rsidRDefault="00000000">
      <w:pPr>
        <w:rPr>
          <w:b/>
          <w:bCs/>
          <w:rPrChange w:id="748" w:author="Keshav Singh" w:date="2025-02-26T13:27:00Z" w16du:dateUtc="2025-02-26T07:57:00Z">
            <w:rPr/>
          </w:rPrChange>
        </w:rPr>
        <w:pPrChange w:id="749" w:author="Keshav Singh" w:date="2025-02-26T13:27:00Z" w16du:dateUtc="2025-02-26T07:57:00Z">
          <w:pPr>
            <w:pStyle w:val="Heading4"/>
          </w:pPr>
        </w:pPrChange>
      </w:pPr>
      <w:del w:id="750" w:author="Keshav Singh" w:date="2025-02-25T14:08:00Z" w16du:dateUtc="2025-02-25T08:38:00Z">
        <w:r w:rsidRPr="006215AF" w:rsidDel="00954526">
          <w:rPr>
            <w:rPrChange w:id="751" w:author="Keshav Singh" w:date="2025-02-26T13:27:00Z" w16du:dateUtc="2025-02-26T07:57:00Z">
              <w:rPr>
                <w:rStyle w:val="Strong"/>
              </w:rPr>
            </w:rPrChange>
          </w:rPr>
          <w:delText xml:space="preserve">I. </w:delText>
        </w:r>
      </w:del>
      <w:r w:rsidRPr="006215AF">
        <w:rPr>
          <w:rPrChange w:id="752" w:author="Keshav Singh" w:date="2025-02-26T13:27:00Z" w16du:dateUtc="2025-02-26T07:57:00Z">
            <w:rPr>
              <w:rStyle w:val="Strong"/>
            </w:rPr>
          </w:rPrChange>
        </w:rPr>
        <w:t>Policy Group</w:t>
      </w:r>
      <w:del w:id="753" w:author="Keshav Singh" w:date="2025-02-25T14:09:00Z" w16du:dateUtc="2025-02-25T08:39:00Z">
        <w:r w:rsidRPr="006215AF" w:rsidDel="00954526">
          <w:rPr>
            <w:rPrChange w:id="754" w:author="Keshav Singh" w:date="2025-02-26T13:27:00Z" w16du:dateUtc="2025-02-26T07:57:00Z">
              <w:rPr>
                <w:rStyle w:val="Strong"/>
              </w:rPr>
            </w:rPrChange>
          </w:rPr>
          <w:delText xml:space="preserve"> features:</w:delText>
        </w:r>
      </w:del>
    </w:p>
    <w:p w14:paraId="221C1C7F" w14:textId="77777777" w:rsidR="00065FC4" w:rsidDel="00276F54" w:rsidRDefault="00000000" w:rsidP="00276F54">
      <w:pPr>
        <w:pStyle w:val="NormalWeb"/>
        <w:numPr>
          <w:ilvl w:val="0"/>
          <w:numId w:val="22"/>
        </w:numPr>
        <w:rPr>
          <w:del w:id="755" w:author="Keshav Singh" w:date="2025-02-28T14:32:00Z" w16du:dateUtc="2025-02-28T09:02:00Z"/>
        </w:rPr>
      </w:pPr>
      <w:del w:id="756" w:author="Keshav Singh" w:date="2025-02-25T14:10:00Z" w16du:dateUtc="2025-02-25T08:40:00Z">
        <w:r w:rsidRPr="0043153D" w:rsidDel="0043153D">
          <w:rPr>
            <w:rPrChange w:id="757" w:author="Keshav Singh" w:date="2025-02-25T14:10:00Z" w16du:dateUtc="2025-02-25T08:40:00Z">
              <w:rPr>
                <w:u w:val="single"/>
              </w:rPr>
            </w:rPrChange>
          </w:rPr>
          <w:delText xml:space="preserve">a) </w:delText>
        </w:r>
      </w:del>
      <w:r w:rsidRPr="0043153D">
        <w:rPr>
          <w:rPrChange w:id="758" w:author="Keshav Singh" w:date="2025-02-25T14:10:00Z" w16du:dateUtc="2025-02-25T08:40:00Z">
            <w:rPr>
              <w:u w:val="single"/>
            </w:rPr>
          </w:rPrChange>
        </w:rPr>
        <w:t>Create Policy Group</w:t>
      </w:r>
    </w:p>
    <w:p w14:paraId="5A756B1B" w14:textId="77777777" w:rsidR="00276F54" w:rsidRPr="0043153D" w:rsidRDefault="00276F54">
      <w:pPr>
        <w:pStyle w:val="NormalWeb"/>
        <w:numPr>
          <w:ilvl w:val="0"/>
          <w:numId w:val="22"/>
        </w:numPr>
        <w:rPr>
          <w:ins w:id="759" w:author="Keshav Singh" w:date="2025-02-28T14:32:00Z" w16du:dateUtc="2025-02-28T09:02:00Z"/>
        </w:rPr>
        <w:pPrChange w:id="760" w:author="Keshav Singh" w:date="2025-02-25T14:10:00Z" w16du:dateUtc="2025-02-25T08:40:00Z">
          <w:pPr>
            <w:pStyle w:val="NormalWeb"/>
          </w:pPr>
        </w:pPrChange>
      </w:pPr>
    </w:p>
    <w:p w14:paraId="2B7DF5B3" w14:textId="41F9CFFE" w:rsidR="00065FC4" w:rsidRPr="0043153D" w:rsidDel="00276F54" w:rsidRDefault="00000000">
      <w:pPr>
        <w:pStyle w:val="NormalWeb"/>
        <w:numPr>
          <w:ilvl w:val="0"/>
          <w:numId w:val="22"/>
        </w:numPr>
        <w:rPr>
          <w:del w:id="761" w:author="Keshav Singh" w:date="2025-02-28T14:32:00Z" w16du:dateUtc="2025-02-28T09:02:00Z"/>
        </w:rPr>
        <w:pPrChange w:id="762" w:author="Keshav Singh" w:date="2025-02-28T14:32:00Z" w16du:dateUtc="2025-02-28T09:02:00Z">
          <w:pPr>
            <w:pStyle w:val="NormalWeb"/>
          </w:pPr>
        </w:pPrChange>
      </w:pPr>
      <w:del w:id="763" w:author="Keshav Singh" w:date="2025-02-25T14:10:00Z" w16du:dateUtc="2025-02-25T08:40:00Z">
        <w:r w:rsidRPr="0043153D" w:rsidDel="0043153D">
          <w:rPr>
            <w:rPrChange w:id="764" w:author="Keshav Singh" w:date="2025-02-25T14:10:00Z" w16du:dateUtc="2025-02-25T08:40:00Z">
              <w:rPr>
                <w:u w:val="single"/>
              </w:rPr>
            </w:rPrChange>
          </w:rPr>
          <w:delText xml:space="preserve">b) </w:delText>
        </w:r>
      </w:del>
      <w:del w:id="765" w:author="Keshav Singh" w:date="2025-02-28T14:32:00Z" w16du:dateUtc="2025-02-28T09:02:00Z">
        <w:r w:rsidRPr="0043153D" w:rsidDel="00276F54">
          <w:rPr>
            <w:rPrChange w:id="766" w:author="Keshav Singh" w:date="2025-02-25T14:10:00Z" w16du:dateUtc="2025-02-25T08:40:00Z">
              <w:rPr>
                <w:u w:val="single"/>
              </w:rPr>
            </w:rPrChange>
          </w:rPr>
          <w:delText>Tabular view of previously created Policy Groups</w:delText>
        </w:r>
        <w:r w:rsidRPr="0043153D" w:rsidDel="00276F54">
          <w:delText xml:space="preserve"> along with the stat</w:delText>
        </w:r>
      </w:del>
    </w:p>
    <w:p w14:paraId="3660702A" w14:textId="6D06C85A" w:rsidR="00276F54" w:rsidRDefault="00000000" w:rsidP="00276F54">
      <w:pPr>
        <w:pStyle w:val="NormalWeb"/>
        <w:numPr>
          <w:ilvl w:val="0"/>
          <w:numId w:val="22"/>
        </w:numPr>
        <w:rPr>
          <w:ins w:id="767" w:author="Keshav Singh" w:date="2025-02-28T14:32:00Z" w16du:dateUtc="2025-02-28T09:02:00Z"/>
        </w:rPr>
      </w:pPr>
      <w:del w:id="768" w:author="Keshav Singh" w:date="2025-02-25T14:10:00Z" w16du:dateUtc="2025-02-25T08:40:00Z">
        <w:r w:rsidRPr="0043153D" w:rsidDel="0043153D">
          <w:rPr>
            <w:rPrChange w:id="769" w:author="Keshav Singh" w:date="2025-02-25T14:10:00Z" w16du:dateUtc="2025-02-25T08:40:00Z">
              <w:rPr>
                <w:u w:val="single"/>
              </w:rPr>
            </w:rPrChange>
          </w:rPr>
          <w:delText xml:space="preserve">c) </w:delText>
        </w:r>
      </w:del>
      <w:r w:rsidRPr="0043153D">
        <w:rPr>
          <w:rPrChange w:id="770" w:author="Keshav Singh" w:date="2025-02-25T14:10:00Z" w16du:dateUtc="2025-02-25T08:40:00Z">
            <w:rPr>
              <w:u w:val="single"/>
            </w:rPr>
          </w:rPrChange>
        </w:rPr>
        <w:t>View</w:t>
      </w:r>
      <w:ins w:id="771" w:author="Keshav Singh" w:date="2025-02-28T14:34:00Z" w16du:dateUtc="2025-02-28T09:04:00Z">
        <w:r w:rsidR="007F46E2">
          <w:t xml:space="preserve"> Policy Group</w:t>
        </w:r>
      </w:ins>
    </w:p>
    <w:p w14:paraId="5C21AE88" w14:textId="77777777" w:rsidR="00276F54" w:rsidRPr="0043153D" w:rsidRDefault="00276F54">
      <w:pPr>
        <w:pStyle w:val="NormalWeb"/>
        <w:numPr>
          <w:ilvl w:val="1"/>
          <w:numId w:val="22"/>
        </w:numPr>
        <w:rPr>
          <w:ins w:id="772" w:author="Keshav Singh" w:date="2025-02-28T14:33:00Z" w16du:dateUtc="2025-02-28T09:03:00Z"/>
        </w:rPr>
        <w:pPrChange w:id="773" w:author="Keshav Singh" w:date="2025-02-28T14:33:00Z" w16du:dateUtc="2025-02-28T09:03:00Z">
          <w:pPr>
            <w:pStyle w:val="NormalWeb"/>
            <w:numPr>
              <w:numId w:val="22"/>
            </w:numPr>
            <w:ind w:left="720" w:hanging="360"/>
          </w:pPr>
        </w:pPrChange>
      </w:pPr>
      <w:ins w:id="774" w:author="Keshav Singh" w:date="2025-02-28T14:33:00Z" w16du:dateUtc="2025-02-28T09:03:00Z">
        <w:r w:rsidRPr="00B3538E">
          <w:t>Tabular view of previously created Policy Groups</w:t>
        </w:r>
        <w:r w:rsidRPr="0043153D">
          <w:t xml:space="preserve"> along with the stat</w:t>
        </w:r>
      </w:ins>
    </w:p>
    <w:p w14:paraId="0D270C39" w14:textId="788F78C3" w:rsidR="00276F54" w:rsidRPr="0043153D" w:rsidRDefault="00276F54">
      <w:pPr>
        <w:pStyle w:val="NormalWeb"/>
        <w:numPr>
          <w:ilvl w:val="1"/>
          <w:numId w:val="22"/>
        </w:numPr>
        <w:pPrChange w:id="775" w:author="Keshav Singh" w:date="2025-02-28T14:33:00Z" w16du:dateUtc="2025-02-28T09:03:00Z">
          <w:pPr>
            <w:pStyle w:val="NormalWeb"/>
          </w:pPr>
        </w:pPrChange>
      </w:pPr>
      <w:ins w:id="776" w:author="Keshav Singh" w:date="2025-02-28T14:32:00Z" w16du:dateUtc="2025-02-28T09:02:00Z">
        <w:r>
          <w:t>View</w:t>
        </w:r>
      </w:ins>
      <w:ins w:id="777" w:author="Keshav Singh" w:date="2025-02-28T14:33:00Z" w16du:dateUtc="2025-02-28T09:03:00Z">
        <w:r>
          <w:t xml:space="preserve"> </w:t>
        </w:r>
      </w:ins>
      <w:del w:id="778" w:author="Keshav Singh" w:date="2025-02-28T14:33:00Z" w16du:dateUtc="2025-02-28T09:03:00Z">
        <w:r w:rsidRPr="0043153D" w:rsidDel="00276F54">
          <w:rPr>
            <w:rPrChange w:id="779" w:author="Keshav Singh" w:date="2025-02-25T14:10:00Z" w16du:dateUtc="2025-02-25T08:40:00Z">
              <w:rPr>
                <w:u w:val="single"/>
              </w:rPr>
            </w:rPrChange>
          </w:rPr>
          <w:delText xml:space="preserve"> </w:delText>
        </w:r>
      </w:del>
      <w:r w:rsidRPr="0043153D">
        <w:rPr>
          <w:rPrChange w:id="780" w:author="Keshav Singh" w:date="2025-02-25T14:10:00Z" w16du:dateUtc="2025-02-25T08:40:00Z">
            <w:rPr>
              <w:u w:val="single"/>
            </w:rPr>
          </w:rPrChange>
        </w:rPr>
        <w:t>created Policy Group details</w:t>
      </w:r>
      <w:r w:rsidRPr="0043153D">
        <w:t xml:space="preserve"> individually</w:t>
      </w:r>
    </w:p>
    <w:p w14:paraId="4A871396" w14:textId="3A84B636" w:rsidR="00065FC4" w:rsidRPr="0043153D" w:rsidRDefault="00000000">
      <w:pPr>
        <w:pStyle w:val="NormalWeb"/>
        <w:numPr>
          <w:ilvl w:val="0"/>
          <w:numId w:val="22"/>
        </w:numPr>
        <w:pPrChange w:id="781" w:author="Keshav Singh" w:date="2025-02-25T14:10:00Z" w16du:dateUtc="2025-02-25T08:40:00Z">
          <w:pPr>
            <w:pStyle w:val="NormalWeb"/>
          </w:pPr>
        </w:pPrChange>
      </w:pPr>
      <w:del w:id="782" w:author="Keshav Singh" w:date="2025-02-25T14:10:00Z" w16du:dateUtc="2025-02-25T08:40:00Z">
        <w:r w:rsidRPr="0043153D" w:rsidDel="0043153D">
          <w:delText xml:space="preserve">d) </w:delText>
        </w:r>
      </w:del>
      <w:r w:rsidRPr="0043153D">
        <w:rPr>
          <w:rPrChange w:id="783" w:author="Keshav Singh" w:date="2025-02-25T14:10:00Z" w16du:dateUtc="2025-02-25T08:40:00Z">
            <w:rPr>
              <w:u w:val="single"/>
            </w:rPr>
          </w:rPrChange>
        </w:rPr>
        <w:t>Deactivate</w:t>
      </w:r>
      <w:r w:rsidRPr="0043153D">
        <w:t xml:space="preserve"> Policy Group</w:t>
      </w:r>
    </w:p>
    <w:p w14:paraId="3B074FCA" w14:textId="77777777" w:rsidR="00065FC4" w:rsidRDefault="00000000">
      <w:pPr>
        <w:pStyle w:val="NormalWeb"/>
      </w:pPr>
      <w:r>
        <w:t> </w:t>
      </w:r>
    </w:p>
    <w:p w14:paraId="228CBA3F" w14:textId="77777777" w:rsidR="00065FC4" w:rsidRPr="006215AF" w:rsidRDefault="00000000">
      <w:pPr>
        <w:rPr>
          <w:b/>
          <w:bCs/>
          <w:rPrChange w:id="784" w:author="Keshav Singh" w:date="2025-02-26T13:27:00Z" w16du:dateUtc="2025-02-26T07:57:00Z">
            <w:rPr/>
          </w:rPrChange>
        </w:rPr>
        <w:pPrChange w:id="785" w:author="Keshav Singh" w:date="2025-02-26T13:27:00Z" w16du:dateUtc="2025-02-26T07:57:00Z">
          <w:pPr>
            <w:pStyle w:val="Heading4"/>
          </w:pPr>
        </w:pPrChange>
      </w:pPr>
      <w:del w:id="786" w:author="Keshav Singh" w:date="2025-02-25T14:10:00Z" w16du:dateUtc="2025-02-25T08:40:00Z">
        <w:r w:rsidRPr="006215AF" w:rsidDel="00B876C0">
          <w:rPr>
            <w:rPrChange w:id="787" w:author="Keshav Singh" w:date="2025-02-26T13:27:00Z" w16du:dateUtc="2025-02-26T07:57:00Z">
              <w:rPr>
                <w:rStyle w:val="Strong"/>
              </w:rPr>
            </w:rPrChange>
          </w:rPr>
          <w:delText xml:space="preserve">II. </w:delText>
        </w:r>
      </w:del>
      <w:r w:rsidRPr="006215AF">
        <w:rPr>
          <w:rPrChange w:id="788" w:author="Keshav Singh" w:date="2025-02-26T13:27:00Z" w16du:dateUtc="2025-02-26T07:57:00Z">
            <w:rPr>
              <w:rStyle w:val="Strong"/>
            </w:rPr>
          </w:rPrChange>
        </w:rPr>
        <w:t>Authentication Policy</w:t>
      </w:r>
      <w:del w:id="789" w:author="Keshav Singh" w:date="2025-02-25T14:10:00Z" w16du:dateUtc="2025-02-25T08:40:00Z">
        <w:r w:rsidRPr="006215AF" w:rsidDel="00B876C0">
          <w:rPr>
            <w:rPrChange w:id="790" w:author="Keshav Singh" w:date="2025-02-26T13:27:00Z" w16du:dateUtc="2025-02-26T07:57:00Z">
              <w:rPr>
                <w:rStyle w:val="Strong"/>
              </w:rPr>
            </w:rPrChange>
          </w:rPr>
          <w:delText xml:space="preserve"> features:</w:delText>
        </w:r>
      </w:del>
    </w:p>
    <w:p w14:paraId="0BD1CFC4" w14:textId="74995D8A" w:rsidR="00065FC4" w:rsidRPr="00D71031" w:rsidRDefault="00000000">
      <w:pPr>
        <w:pStyle w:val="NormalWeb"/>
        <w:numPr>
          <w:ilvl w:val="0"/>
          <w:numId w:val="23"/>
        </w:numPr>
        <w:pPrChange w:id="791" w:author="Keshav Singh" w:date="2025-02-25T14:11:00Z" w16du:dateUtc="2025-02-25T08:41:00Z">
          <w:pPr>
            <w:pStyle w:val="NormalWeb"/>
          </w:pPr>
        </w:pPrChange>
      </w:pPr>
      <w:del w:id="792" w:author="Keshav Singh" w:date="2025-02-25T14:11:00Z" w16du:dateUtc="2025-02-25T08:41:00Z">
        <w:r w:rsidRPr="00D71031" w:rsidDel="00D71031">
          <w:rPr>
            <w:rPrChange w:id="793" w:author="Keshav Singh" w:date="2025-02-25T14:11:00Z" w16du:dateUtc="2025-02-25T08:41:00Z">
              <w:rPr>
                <w:u w:val="single"/>
              </w:rPr>
            </w:rPrChange>
          </w:rPr>
          <w:delText xml:space="preserve">a) </w:delText>
        </w:r>
      </w:del>
      <w:r w:rsidRPr="00D71031">
        <w:rPr>
          <w:rPrChange w:id="794" w:author="Keshav Singh" w:date="2025-02-25T14:11:00Z" w16du:dateUtc="2025-02-25T08:41:00Z">
            <w:rPr>
              <w:u w:val="single"/>
            </w:rPr>
          </w:rPrChange>
        </w:rPr>
        <w:t>Create Authentication Policy</w:t>
      </w:r>
      <w:ins w:id="795" w:author="Keshav Singh" w:date="2025-02-28T14:43:00Z" w16du:dateUtc="2025-02-28T09:13:00Z">
        <w:r w:rsidR="002E04A7">
          <w:t xml:space="preserve">: </w:t>
        </w:r>
      </w:ins>
      <w:r w:rsidRPr="00D71031">
        <w:rPr>
          <w:rPrChange w:id="796" w:author="Keshav Singh" w:date="2025-02-25T14:11:00Z" w16du:dateUtc="2025-02-25T08:41:00Z">
            <w:rPr>
              <w:u w:val="single"/>
            </w:rPr>
          </w:rPrChange>
        </w:rPr>
        <w:t xml:space="preserve"> </w:t>
      </w:r>
      <w:r w:rsidRPr="00D71031">
        <w:t>by mapping to an already created Policy Group</w:t>
      </w:r>
    </w:p>
    <w:p w14:paraId="0FECB1E1" w14:textId="2BC99D80" w:rsidR="002E04A7" w:rsidRDefault="002E04A7" w:rsidP="002E04A7">
      <w:pPr>
        <w:pStyle w:val="NormalWeb"/>
        <w:numPr>
          <w:ilvl w:val="0"/>
          <w:numId w:val="23"/>
        </w:numPr>
        <w:rPr>
          <w:ins w:id="797" w:author="Keshav Singh" w:date="2025-02-28T14:43:00Z" w16du:dateUtc="2025-02-28T09:13:00Z"/>
        </w:rPr>
      </w:pPr>
      <w:ins w:id="798" w:author="Keshav Singh" w:date="2025-02-28T14:43:00Z" w16du:dateUtc="2025-02-28T09:13:00Z">
        <w:r>
          <w:t>View Authent</w:t>
        </w:r>
      </w:ins>
      <w:ins w:id="799" w:author="Keshav Singh" w:date="2025-02-28T14:44:00Z" w16du:dateUtc="2025-02-28T09:14:00Z">
        <w:r>
          <w:t>ication Policy</w:t>
        </w:r>
      </w:ins>
    </w:p>
    <w:p w14:paraId="0B1C539E" w14:textId="732C9212" w:rsidR="00065FC4" w:rsidRPr="00D71031" w:rsidRDefault="00000000">
      <w:pPr>
        <w:pStyle w:val="NormalWeb"/>
        <w:numPr>
          <w:ilvl w:val="1"/>
          <w:numId w:val="23"/>
        </w:numPr>
        <w:pPrChange w:id="800" w:author="Keshav Singh" w:date="2025-02-28T14:44:00Z" w16du:dateUtc="2025-02-28T09:14:00Z">
          <w:pPr>
            <w:pStyle w:val="NormalWeb"/>
          </w:pPr>
        </w:pPrChange>
      </w:pPr>
      <w:del w:id="801" w:author="Keshav Singh" w:date="2025-02-25T14:11:00Z" w16du:dateUtc="2025-02-25T08:41:00Z">
        <w:r w:rsidRPr="00D71031" w:rsidDel="00D71031">
          <w:rPr>
            <w:rPrChange w:id="802" w:author="Keshav Singh" w:date="2025-02-25T14:11:00Z" w16du:dateUtc="2025-02-25T08:41:00Z">
              <w:rPr>
                <w:u w:val="single"/>
              </w:rPr>
            </w:rPrChange>
          </w:rPr>
          <w:delText xml:space="preserve">b) </w:delText>
        </w:r>
      </w:del>
      <w:r w:rsidRPr="00D71031">
        <w:rPr>
          <w:rPrChange w:id="803" w:author="Keshav Singh" w:date="2025-02-25T14:11:00Z" w16du:dateUtc="2025-02-25T08:41:00Z">
            <w:rPr>
              <w:u w:val="single"/>
            </w:rPr>
          </w:rPrChange>
        </w:rPr>
        <w:t>Tabular view of previously created Authentication</w:t>
      </w:r>
      <w:r w:rsidRPr="00D71031">
        <w:t xml:space="preserve"> </w:t>
      </w:r>
      <w:r w:rsidRPr="00D71031">
        <w:rPr>
          <w:rPrChange w:id="804" w:author="Keshav Singh" w:date="2025-02-25T14:11:00Z" w16du:dateUtc="2025-02-25T08:41:00Z">
            <w:rPr>
              <w:u w:val="single"/>
            </w:rPr>
          </w:rPrChange>
        </w:rPr>
        <w:t xml:space="preserve">Policy </w:t>
      </w:r>
      <w:r w:rsidRPr="00D71031">
        <w:t>along with the status</w:t>
      </w:r>
    </w:p>
    <w:p w14:paraId="58C09DD4" w14:textId="130E1B3B" w:rsidR="00065FC4" w:rsidRPr="00D71031" w:rsidRDefault="00000000">
      <w:pPr>
        <w:pStyle w:val="NormalWeb"/>
        <w:numPr>
          <w:ilvl w:val="1"/>
          <w:numId w:val="23"/>
        </w:numPr>
        <w:pPrChange w:id="805" w:author="Keshav Singh" w:date="2025-02-28T14:44:00Z" w16du:dateUtc="2025-02-28T09:14:00Z">
          <w:pPr>
            <w:pStyle w:val="NormalWeb"/>
          </w:pPr>
        </w:pPrChange>
      </w:pPr>
      <w:del w:id="806" w:author="Keshav Singh" w:date="2025-02-25T14:11:00Z" w16du:dateUtc="2025-02-25T08:41:00Z">
        <w:r w:rsidRPr="00D71031" w:rsidDel="00D71031">
          <w:rPr>
            <w:rPrChange w:id="807" w:author="Keshav Singh" w:date="2025-02-25T14:11:00Z" w16du:dateUtc="2025-02-25T08:41:00Z">
              <w:rPr>
                <w:u w:val="single"/>
              </w:rPr>
            </w:rPrChange>
          </w:rPr>
          <w:delText xml:space="preserve">c) </w:delText>
        </w:r>
      </w:del>
      <w:r w:rsidRPr="00D71031">
        <w:rPr>
          <w:rPrChange w:id="808" w:author="Keshav Singh" w:date="2025-02-25T14:11:00Z" w16du:dateUtc="2025-02-25T08:41:00Z">
            <w:rPr>
              <w:u w:val="single"/>
            </w:rPr>
          </w:rPrChange>
        </w:rPr>
        <w:t>View created Authentication</w:t>
      </w:r>
      <w:r w:rsidRPr="00D71031">
        <w:t xml:space="preserve"> </w:t>
      </w:r>
      <w:r w:rsidRPr="00D71031">
        <w:rPr>
          <w:rPrChange w:id="809" w:author="Keshav Singh" w:date="2025-02-25T14:11:00Z" w16du:dateUtc="2025-02-25T08:41:00Z">
            <w:rPr>
              <w:u w:val="single"/>
            </w:rPr>
          </w:rPrChange>
        </w:rPr>
        <w:t>Policy details</w:t>
      </w:r>
    </w:p>
    <w:p w14:paraId="7073A827" w14:textId="334648D2" w:rsidR="00065FC4" w:rsidRPr="00D71031" w:rsidRDefault="00000000">
      <w:pPr>
        <w:pStyle w:val="NormalWeb"/>
        <w:numPr>
          <w:ilvl w:val="0"/>
          <w:numId w:val="23"/>
        </w:numPr>
        <w:pPrChange w:id="810" w:author="Keshav Singh" w:date="2025-02-25T14:11:00Z" w16du:dateUtc="2025-02-25T08:41:00Z">
          <w:pPr>
            <w:pStyle w:val="NormalWeb"/>
          </w:pPr>
        </w:pPrChange>
      </w:pPr>
      <w:del w:id="811" w:author="Keshav Singh" w:date="2025-02-25T14:11:00Z" w16du:dateUtc="2025-02-25T08:41:00Z">
        <w:r w:rsidRPr="00D71031" w:rsidDel="00D71031">
          <w:delText xml:space="preserve">d) </w:delText>
        </w:r>
      </w:del>
      <w:r w:rsidRPr="00D71031">
        <w:rPr>
          <w:rPrChange w:id="812" w:author="Keshav Singh" w:date="2025-02-25T14:11:00Z" w16du:dateUtc="2025-02-25T08:41:00Z">
            <w:rPr>
              <w:u w:val="single"/>
            </w:rPr>
          </w:rPrChange>
        </w:rPr>
        <w:t>Deactivate</w:t>
      </w:r>
      <w:r w:rsidRPr="00D71031">
        <w:t xml:space="preserve"> </w:t>
      </w:r>
      <w:r w:rsidRPr="00D71031">
        <w:rPr>
          <w:rPrChange w:id="813" w:author="Keshav Singh" w:date="2025-02-25T14:11:00Z" w16du:dateUtc="2025-02-25T08:41:00Z">
            <w:rPr>
              <w:u w:val="single"/>
            </w:rPr>
          </w:rPrChange>
        </w:rPr>
        <w:t>Authentication Policy</w:t>
      </w:r>
    </w:p>
    <w:p w14:paraId="2006CDB7" w14:textId="24133C07" w:rsidR="00065FC4" w:rsidRPr="00D71031" w:rsidRDefault="00000000">
      <w:pPr>
        <w:pStyle w:val="NormalWeb"/>
        <w:numPr>
          <w:ilvl w:val="0"/>
          <w:numId w:val="23"/>
        </w:numPr>
        <w:pPrChange w:id="814" w:author="Keshav Singh" w:date="2025-02-25T14:11:00Z" w16du:dateUtc="2025-02-25T08:41:00Z">
          <w:pPr>
            <w:pStyle w:val="NormalWeb"/>
          </w:pPr>
        </w:pPrChange>
      </w:pPr>
      <w:del w:id="815" w:author="Keshav Singh" w:date="2025-02-25T14:11:00Z" w16du:dateUtc="2025-02-25T08:41:00Z">
        <w:r w:rsidRPr="00D71031" w:rsidDel="00D71031">
          <w:lastRenderedPageBreak/>
          <w:delText xml:space="preserve">e) </w:delText>
        </w:r>
      </w:del>
      <w:r w:rsidRPr="00D71031">
        <w:rPr>
          <w:rPrChange w:id="816" w:author="Keshav Singh" w:date="2025-02-25T14:11:00Z" w16du:dateUtc="2025-02-25T08:41:00Z">
            <w:rPr>
              <w:u w:val="single"/>
            </w:rPr>
          </w:rPrChange>
        </w:rPr>
        <w:t>Clone Authentication Policy</w:t>
      </w:r>
      <w:ins w:id="817" w:author="Keshav Singh" w:date="2025-02-28T14:46:00Z" w16du:dateUtc="2025-02-28T09:16:00Z">
        <w:r w:rsidR="00E10E2F">
          <w:t xml:space="preserve">: </w:t>
        </w:r>
      </w:ins>
      <w:del w:id="818" w:author="Keshav Singh" w:date="2025-02-28T14:46:00Z" w16du:dateUtc="2025-02-28T09:16:00Z">
        <w:r w:rsidRPr="00D71031" w:rsidDel="00E10E2F">
          <w:delText xml:space="preserve"> </w:delText>
        </w:r>
      </w:del>
      <w:r w:rsidRPr="00D71031">
        <w:t>in different policy groups on clicking Clone option in action item of activated/ deactivated records in Tabular view screen</w:t>
      </w:r>
    </w:p>
    <w:p w14:paraId="400EAE63" w14:textId="5478A554" w:rsidR="00065FC4" w:rsidRPr="00D71031" w:rsidRDefault="00000000">
      <w:pPr>
        <w:pStyle w:val="NormalWeb"/>
        <w:numPr>
          <w:ilvl w:val="0"/>
          <w:numId w:val="23"/>
        </w:numPr>
        <w:pPrChange w:id="819" w:author="Keshav Singh" w:date="2025-02-25T14:11:00Z" w16du:dateUtc="2025-02-25T08:41:00Z">
          <w:pPr>
            <w:pStyle w:val="NormalWeb"/>
          </w:pPr>
        </w:pPrChange>
      </w:pPr>
      <w:del w:id="820" w:author="Keshav Singh" w:date="2025-02-25T14:11:00Z" w16du:dateUtc="2025-02-25T08:41:00Z">
        <w:r w:rsidRPr="00D71031" w:rsidDel="00D71031">
          <w:delText xml:space="preserve">f) </w:delText>
        </w:r>
      </w:del>
      <w:r w:rsidRPr="00D71031">
        <w:rPr>
          <w:rPrChange w:id="821" w:author="Keshav Singh" w:date="2025-02-25T14:11:00Z" w16du:dateUtc="2025-02-25T08:41:00Z">
            <w:rPr>
              <w:u w:val="single"/>
            </w:rPr>
          </w:rPrChange>
        </w:rPr>
        <w:t>Edit Authentication Policy</w:t>
      </w:r>
      <w:ins w:id="822" w:author="Keshav Singh" w:date="2025-02-28T14:46:00Z" w16du:dateUtc="2025-02-28T09:16:00Z">
        <w:r w:rsidR="00E10E2F">
          <w:t>:</w:t>
        </w:r>
      </w:ins>
      <w:r w:rsidRPr="00D71031">
        <w:t xml:space="preserve"> which is in draft status</w:t>
      </w:r>
    </w:p>
    <w:p w14:paraId="0E44DBB1" w14:textId="6888F96D" w:rsidR="00065FC4" w:rsidRPr="00D71031" w:rsidRDefault="00000000">
      <w:pPr>
        <w:pStyle w:val="NormalWeb"/>
        <w:numPr>
          <w:ilvl w:val="0"/>
          <w:numId w:val="23"/>
        </w:numPr>
        <w:pPrChange w:id="823" w:author="Keshav Singh" w:date="2025-02-25T14:11:00Z" w16du:dateUtc="2025-02-25T08:41:00Z">
          <w:pPr>
            <w:pStyle w:val="NormalWeb"/>
          </w:pPr>
        </w:pPrChange>
      </w:pPr>
      <w:del w:id="824" w:author="Keshav Singh" w:date="2025-02-25T14:11:00Z" w16du:dateUtc="2025-02-25T08:41:00Z">
        <w:r w:rsidRPr="00D71031" w:rsidDel="00D71031">
          <w:delText xml:space="preserve">g) </w:delText>
        </w:r>
      </w:del>
      <w:r w:rsidRPr="00D71031">
        <w:rPr>
          <w:rPrChange w:id="825" w:author="Keshav Singh" w:date="2025-02-25T14:11:00Z" w16du:dateUtc="2025-02-25T08:41:00Z">
            <w:rPr>
              <w:u w:val="single"/>
            </w:rPr>
          </w:rPrChange>
        </w:rPr>
        <w:t>Publish Authentication Policy</w:t>
      </w:r>
      <w:ins w:id="826" w:author="Keshav Singh" w:date="2025-02-28T14:47:00Z" w16du:dateUtc="2025-02-28T09:17:00Z">
        <w:r w:rsidR="00E10E2F">
          <w:t xml:space="preserve">: </w:t>
        </w:r>
      </w:ins>
      <w:del w:id="827" w:author="Keshav Singh" w:date="2025-02-28T14:47:00Z" w16du:dateUtc="2025-02-28T09:17:00Z">
        <w:r w:rsidRPr="00D71031" w:rsidDel="00E10E2F">
          <w:delText xml:space="preserve"> </w:delText>
        </w:r>
      </w:del>
      <w:r w:rsidRPr="00D71031">
        <w:t>which is in draft status so that the status changes to ‘Activated’.</w:t>
      </w:r>
    </w:p>
    <w:p w14:paraId="02ACD2F9" w14:textId="77777777" w:rsidR="00065FC4" w:rsidRDefault="00000000">
      <w:pPr>
        <w:pStyle w:val="NormalWeb"/>
      </w:pPr>
      <w:r>
        <w:t> </w:t>
      </w:r>
    </w:p>
    <w:p w14:paraId="3B263A61" w14:textId="2CCBE97C" w:rsidR="00065FC4" w:rsidRDefault="00000000" w:rsidP="006215AF">
      <w:pPr>
        <w:rPr>
          <w:ins w:id="828" w:author="Keshav Singh" w:date="2025-02-28T14:51:00Z" w16du:dateUtc="2025-02-28T09:21:00Z"/>
        </w:rPr>
      </w:pPr>
      <w:del w:id="829" w:author="Keshav Singh" w:date="2025-02-25T14:11:00Z" w16du:dateUtc="2025-02-25T08:41:00Z">
        <w:r w:rsidRPr="006215AF" w:rsidDel="00121DDE">
          <w:rPr>
            <w:rPrChange w:id="830" w:author="Keshav Singh" w:date="2025-02-26T13:28:00Z" w16du:dateUtc="2025-02-26T07:58:00Z">
              <w:rPr>
                <w:rStyle w:val="Strong"/>
              </w:rPr>
            </w:rPrChange>
          </w:rPr>
          <w:delText xml:space="preserve">III. </w:delText>
        </w:r>
      </w:del>
      <w:proofErr w:type="spellStart"/>
      <w:r w:rsidRPr="006215AF">
        <w:rPr>
          <w:rPrChange w:id="831" w:author="Keshav Singh" w:date="2025-02-26T13:28:00Z" w16du:dateUtc="2025-02-26T07:58:00Z">
            <w:rPr>
              <w:rStyle w:val="Strong"/>
            </w:rPr>
          </w:rPrChange>
        </w:rPr>
        <w:t>Datashare</w:t>
      </w:r>
      <w:proofErr w:type="spellEnd"/>
      <w:r w:rsidRPr="006215AF">
        <w:rPr>
          <w:rPrChange w:id="832" w:author="Keshav Singh" w:date="2025-02-26T13:28:00Z" w16du:dateUtc="2025-02-26T07:58:00Z">
            <w:rPr>
              <w:rStyle w:val="Strong"/>
            </w:rPr>
          </w:rPrChange>
        </w:rPr>
        <w:t xml:space="preserve"> Polic</w:t>
      </w:r>
      <w:ins w:id="833" w:author="Keshav Singh" w:date="2025-02-25T14:11:00Z" w16du:dateUtc="2025-02-25T08:41:00Z">
        <w:r w:rsidR="00121DDE" w:rsidRPr="006215AF">
          <w:rPr>
            <w:rPrChange w:id="834" w:author="Keshav Singh" w:date="2025-02-26T13:28:00Z" w16du:dateUtc="2025-02-26T07:58:00Z">
              <w:rPr>
                <w:rStyle w:val="Strong"/>
              </w:rPr>
            </w:rPrChange>
          </w:rPr>
          <w:t>y</w:t>
        </w:r>
      </w:ins>
      <w:del w:id="835" w:author="Keshav Singh" w:date="2025-02-25T14:11:00Z" w16du:dateUtc="2025-02-25T08:41:00Z">
        <w:r w:rsidRPr="006215AF" w:rsidDel="00121DDE">
          <w:rPr>
            <w:rPrChange w:id="836" w:author="Keshav Singh" w:date="2025-02-26T13:28:00Z" w16du:dateUtc="2025-02-26T07:58:00Z">
              <w:rPr>
                <w:rStyle w:val="Strong"/>
              </w:rPr>
            </w:rPrChange>
          </w:rPr>
          <w:delText>y features:</w:delText>
        </w:r>
      </w:del>
    </w:p>
    <w:p w14:paraId="4F23D9C3" w14:textId="77777777" w:rsidR="00A05CE5" w:rsidRDefault="00A05CE5" w:rsidP="006215AF">
      <w:pPr>
        <w:rPr>
          <w:ins w:id="837" w:author="Keshav Singh" w:date="2025-02-28T14:51:00Z" w16du:dateUtc="2025-02-28T09:21:00Z"/>
        </w:rPr>
      </w:pPr>
    </w:p>
    <w:p w14:paraId="12311F95" w14:textId="77777777" w:rsidR="00A05CE5" w:rsidRDefault="00A05CE5">
      <w:pPr>
        <w:pStyle w:val="ListParagraph"/>
        <w:numPr>
          <w:ilvl w:val="0"/>
          <w:numId w:val="38"/>
        </w:numPr>
        <w:rPr>
          <w:ins w:id="838" w:author="Keshav Singh" w:date="2025-02-28T14:52:00Z" w16du:dateUtc="2025-02-28T09:22:00Z"/>
        </w:rPr>
        <w:pPrChange w:id="839" w:author="Keshav Singh" w:date="2025-02-28T14:53:00Z" w16du:dateUtc="2025-02-28T09:23:00Z">
          <w:pPr/>
        </w:pPrChange>
      </w:pPr>
      <w:ins w:id="840" w:author="Keshav Singh" w:date="2025-02-28T14:52:00Z" w16du:dateUtc="2025-02-28T09:22:00Z">
        <w:r>
          <w:t xml:space="preserve">Create </w:t>
        </w:r>
        <w:proofErr w:type="spellStart"/>
        <w:r>
          <w:t>Datashare</w:t>
        </w:r>
        <w:proofErr w:type="spellEnd"/>
        <w:r>
          <w:t xml:space="preserve"> Policy - clicking on this button navigates to Create Policy Group</w:t>
        </w:r>
      </w:ins>
    </w:p>
    <w:p w14:paraId="523CB72C" w14:textId="77777777" w:rsidR="00184B1E" w:rsidRDefault="00A05CE5" w:rsidP="00184B1E">
      <w:pPr>
        <w:pStyle w:val="ListParagraph"/>
        <w:numPr>
          <w:ilvl w:val="0"/>
          <w:numId w:val="38"/>
        </w:numPr>
        <w:rPr>
          <w:ins w:id="841" w:author="Keshav Singh" w:date="2025-02-28T14:53:00Z" w16du:dateUtc="2025-02-28T09:23:00Z"/>
        </w:rPr>
      </w:pPr>
      <w:ins w:id="842" w:author="Keshav Singh" w:date="2025-02-28T14:52:00Z" w16du:dateUtc="2025-02-28T09:22:00Z">
        <w:r>
          <w:t xml:space="preserve">View </w:t>
        </w:r>
        <w:proofErr w:type="spellStart"/>
        <w:r>
          <w:t>Datashare</w:t>
        </w:r>
        <w:proofErr w:type="spellEnd"/>
        <w:r>
          <w:t xml:space="preserve"> Policy:</w:t>
        </w:r>
      </w:ins>
    </w:p>
    <w:p w14:paraId="6BD51843" w14:textId="6CBAB849" w:rsidR="00A05CE5" w:rsidRDefault="00A05CE5">
      <w:pPr>
        <w:pStyle w:val="ListParagraph"/>
        <w:numPr>
          <w:ilvl w:val="1"/>
          <w:numId w:val="38"/>
        </w:numPr>
        <w:rPr>
          <w:ins w:id="843" w:author="Keshav Singh" w:date="2025-02-28T14:52:00Z" w16du:dateUtc="2025-02-28T09:22:00Z"/>
        </w:rPr>
        <w:pPrChange w:id="844" w:author="Keshav Singh" w:date="2025-02-28T14:53:00Z" w16du:dateUtc="2025-02-28T09:23:00Z">
          <w:pPr/>
        </w:pPrChange>
      </w:pPr>
      <w:ins w:id="845" w:author="Keshav Singh" w:date="2025-02-28T14:52:00Z" w16du:dateUtc="2025-02-28T09:22:00Z">
        <w:r>
          <w:t xml:space="preserve">Tabular view of previously created </w:t>
        </w:r>
        <w:proofErr w:type="spellStart"/>
        <w:r>
          <w:t>Datashare</w:t>
        </w:r>
        <w:proofErr w:type="spellEnd"/>
        <w:r>
          <w:t xml:space="preserve"> Policy along with the status</w:t>
        </w:r>
      </w:ins>
    </w:p>
    <w:p w14:paraId="6910BE6B" w14:textId="77777777" w:rsidR="00A05CE5" w:rsidRDefault="00A05CE5">
      <w:pPr>
        <w:pStyle w:val="ListParagraph"/>
        <w:numPr>
          <w:ilvl w:val="1"/>
          <w:numId w:val="38"/>
        </w:numPr>
        <w:rPr>
          <w:ins w:id="846" w:author="Keshav Singh" w:date="2025-02-28T14:52:00Z" w16du:dateUtc="2025-02-28T09:22:00Z"/>
        </w:rPr>
        <w:pPrChange w:id="847" w:author="Keshav Singh" w:date="2025-02-28T14:53:00Z" w16du:dateUtc="2025-02-28T09:23:00Z">
          <w:pPr/>
        </w:pPrChange>
      </w:pPr>
      <w:ins w:id="848" w:author="Keshav Singh" w:date="2025-02-28T14:52:00Z" w16du:dateUtc="2025-02-28T09:22:00Z">
        <w:r>
          <w:t xml:space="preserve">View created </w:t>
        </w:r>
        <w:proofErr w:type="spellStart"/>
        <w:r>
          <w:t>Datashare</w:t>
        </w:r>
        <w:proofErr w:type="spellEnd"/>
        <w:r>
          <w:t xml:space="preserve"> Policy details</w:t>
        </w:r>
      </w:ins>
    </w:p>
    <w:p w14:paraId="42660748" w14:textId="28E4B3F5" w:rsidR="00A05CE5" w:rsidRDefault="00A05CE5">
      <w:pPr>
        <w:pStyle w:val="ListParagraph"/>
        <w:numPr>
          <w:ilvl w:val="0"/>
          <w:numId w:val="38"/>
        </w:numPr>
        <w:rPr>
          <w:ins w:id="849" w:author="Keshav Singh" w:date="2025-02-28T14:52:00Z" w16du:dateUtc="2025-02-28T09:22:00Z"/>
        </w:rPr>
        <w:pPrChange w:id="850" w:author="Keshav Singh" w:date="2025-02-28T14:53:00Z" w16du:dateUtc="2025-02-28T09:23:00Z">
          <w:pPr/>
        </w:pPrChange>
      </w:pPr>
      <w:ins w:id="851" w:author="Keshav Singh" w:date="2025-02-28T14:52:00Z" w16du:dateUtc="2025-02-28T09:22:00Z">
        <w:r>
          <w:t xml:space="preserve">Deactivate </w:t>
        </w:r>
        <w:proofErr w:type="spellStart"/>
        <w:r>
          <w:t>Datashare</w:t>
        </w:r>
        <w:proofErr w:type="spellEnd"/>
        <w:r>
          <w:t xml:space="preserve"> Policy</w:t>
        </w:r>
      </w:ins>
    </w:p>
    <w:p w14:paraId="5F322B06" w14:textId="32406B7A" w:rsidR="00A05CE5" w:rsidRDefault="00A05CE5">
      <w:pPr>
        <w:pStyle w:val="ListParagraph"/>
        <w:numPr>
          <w:ilvl w:val="0"/>
          <w:numId w:val="38"/>
        </w:numPr>
        <w:rPr>
          <w:ins w:id="852" w:author="Keshav Singh" w:date="2025-02-28T14:52:00Z" w16du:dateUtc="2025-02-28T09:22:00Z"/>
        </w:rPr>
        <w:pPrChange w:id="853" w:author="Keshav Singh" w:date="2025-02-28T14:53:00Z" w16du:dateUtc="2025-02-28T09:23:00Z">
          <w:pPr/>
        </w:pPrChange>
      </w:pPr>
      <w:ins w:id="854" w:author="Keshav Singh" w:date="2025-02-28T14:52:00Z" w16du:dateUtc="2025-02-28T09:22:00Z">
        <w:r>
          <w:t xml:space="preserve">Clone </w:t>
        </w:r>
        <w:proofErr w:type="spellStart"/>
        <w:r>
          <w:t>Datashare</w:t>
        </w:r>
        <w:proofErr w:type="spellEnd"/>
        <w:r>
          <w:t xml:space="preserve"> Policy in different policy groups on clicking Clone option in action item of records in Tabular view screen</w:t>
        </w:r>
      </w:ins>
    </w:p>
    <w:p w14:paraId="22A9652A" w14:textId="3B1BDA19" w:rsidR="00A05CE5" w:rsidRDefault="00A05CE5">
      <w:pPr>
        <w:pStyle w:val="ListParagraph"/>
        <w:numPr>
          <w:ilvl w:val="0"/>
          <w:numId w:val="38"/>
        </w:numPr>
        <w:rPr>
          <w:ins w:id="855" w:author="Keshav Singh" w:date="2025-02-28T14:52:00Z" w16du:dateUtc="2025-02-28T09:22:00Z"/>
        </w:rPr>
        <w:pPrChange w:id="856" w:author="Keshav Singh" w:date="2025-02-28T14:53:00Z" w16du:dateUtc="2025-02-28T09:23:00Z">
          <w:pPr/>
        </w:pPrChange>
      </w:pPr>
      <w:ins w:id="857" w:author="Keshav Singh" w:date="2025-02-28T14:52:00Z" w16du:dateUtc="2025-02-28T09:22:00Z">
        <w:r>
          <w:t xml:space="preserve">Edit </w:t>
        </w:r>
        <w:proofErr w:type="spellStart"/>
        <w:r>
          <w:t>Datashare</w:t>
        </w:r>
        <w:proofErr w:type="spellEnd"/>
        <w:r>
          <w:t xml:space="preserve"> Policy which is in draft status.</w:t>
        </w:r>
      </w:ins>
    </w:p>
    <w:p w14:paraId="5B35CD91" w14:textId="7BC6EE02" w:rsidR="00A05CE5" w:rsidRDefault="00A05CE5">
      <w:pPr>
        <w:pStyle w:val="ListParagraph"/>
        <w:numPr>
          <w:ilvl w:val="0"/>
          <w:numId w:val="38"/>
        </w:numPr>
        <w:rPr>
          <w:ins w:id="858" w:author="Keshav Singh" w:date="2025-02-28T14:51:00Z" w16du:dateUtc="2025-02-28T09:21:00Z"/>
        </w:rPr>
        <w:pPrChange w:id="859" w:author="Keshav Singh" w:date="2025-02-28T14:53:00Z" w16du:dateUtc="2025-02-28T09:23:00Z">
          <w:pPr/>
        </w:pPrChange>
      </w:pPr>
      <w:ins w:id="860" w:author="Keshav Singh" w:date="2025-02-28T14:52:00Z" w16du:dateUtc="2025-02-28T09:22:00Z">
        <w:r>
          <w:t xml:space="preserve">Publish </w:t>
        </w:r>
        <w:proofErr w:type="spellStart"/>
        <w:r>
          <w:t>Datashare</w:t>
        </w:r>
        <w:proofErr w:type="spellEnd"/>
        <w:r>
          <w:t xml:space="preserve"> Policy which is in draft status so that the status changes to ‘Activated’.</w:t>
        </w:r>
      </w:ins>
    </w:p>
    <w:p w14:paraId="65A8FFCC" w14:textId="77777777" w:rsidR="00A05CE5" w:rsidRDefault="00A05CE5" w:rsidP="006215AF">
      <w:pPr>
        <w:rPr>
          <w:ins w:id="861" w:author="Keshav Singh" w:date="2025-02-28T14:51:00Z" w16du:dateUtc="2025-02-28T09:21:00Z"/>
        </w:rPr>
      </w:pPr>
    </w:p>
    <w:p w14:paraId="473BBEDE" w14:textId="77777777" w:rsidR="00A05CE5" w:rsidRDefault="00A05CE5" w:rsidP="006215AF">
      <w:pPr>
        <w:rPr>
          <w:ins w:id="862" w:author="Keshav Singh" w:date="2025-02-28T14:51:00Z" w16du:dateUtc="2025-02-28T09:21:00Z"/>
        </w:rPr>
      </w:pPr>
    </w:p>
    <w:p w14:paraId="1942E773" w14:textId="77777777" w:rsidR="006215AF" w:rsidRPr="00DB32FC" w:rsidRDefault="006215AF">
      <w:pPr>
        <w:pPrChange w:id="863" w:author="Keshav Singh" w:date="2025-02-28T14:49:00Z" w16du:dateUtc="2025-02-28T09:19:00Z">
          <w:pPr>
            <w:pStyle w:val="Heading4"/>
          </w:pPr>
        </w:pPrChange>
      </w:pPr>
    </w:p>
    <w:p w14:paraId="449A5D41" w14:textId="5F8C103B" w:rsidR="00065FC4" w:rsidDel="00A05CE5" w:rsidRDefault="00000000" w:rsidP="00A05CE5">
      <w:pPr>
        <w:pStyle w:val="ListParagraph"/>
        <w:numPr>
          <w:ilvl w:val="0"/>
          <w:numId w:val="37"/>
        </w:numPr>
        <w:rPr>
          <w:del w:id="864" w:author="Keshav Singh" w:date="2025-02-28T14:49:00Z" w16du:dateUtc="2025-02-28T09:19:00Z"/>
        </w:rPr>
      </w:pPr>
      <w:del w:id="865" w:author="Keshav Singh" w:date="2025-02-25T14:12:00Z" w16du:dateUtc="2025-02-25T08:42:00Z">
        <w:r w:rsidRPr="00DB32FC" w:rsidDel="0086160E">
          <w:rPr>
            <w:rPrChange w:id="866" w:author="Keshav Singh" w:date="2025-02-28T14:49:00Z" w16du:dateUtc="2025-02-28T09:19:00Z">
              <w:rPr>
                <w:u w:val="single"/>
              </w:rPr>
            </w:rPrChange>
          </w:rPr>
          <w:delText xml:space="preserve">a) </w:delText>
        </w:r>
      </w:del>
      <w:del w:id="867" w:author="Keshav Singh" w:date="2025-02-28T14:50:00Z" w16du:dateUtc="2025-02-28T09:20:00Z">
        <w:r w:rsidRPr="00DB32FC" w:rsidDel="00A05CE5">
          <w:rPr>
            <w:rPrChange w:id="868" w:author="Keshav Singh" w:date="2025-02-28T14:49:00Z" w16du:dateUtc="2025-02-28T09:19:00Z">
              <w:rPr>
                <w:u w:val="single"/>
              </w:rPr>
            </w:rPrChange>
          </w:rPr>
          <w:delText>Create Datashare Policy</w:delText>
        </w:r>
        <w:r w:rsidRPr="00DB32FC" w:rsidDel="00A05CE5">
          <w:delText>- clicking on this button navigates to Create Policy Group</w:delText>
        </w:r>
      </w:del>
    </w:p>
    <w:p w14:paraId="70F85210" w14:textId="702777AB" w:rsidR="00065FC4" w:rsidRPr="00DB32FC" w:rsidDel="00EC15AD" w:rsidRDefault="00000000">
      <w:pPr>
        <w:pStyle w:val="ListParagraph"/>
        <w:numPr>
          <w:ilvl w:val="0"/>
          <w:numId w:val="37"/>
        </w:numPr>
        <w:rPr>
          <w:del w:id="869" w:author="Keshav Singh" w:date="2025-02-25T14:13:00Z" w16du:dateUtc="2025-02-25T08:43:00Z"/>
        </w:rPr>
        <w:pPrChange w:id="870" w:author="Keshav Singh" w:date="2025-02-28T14:49:00Z" w16du:dateUtc="2025-02-28T09:19:00Z">
          <w:pPr>
            <w:pStyle w:val="ListParagraph"/>
            <w:numPr>
              <w:numId w:val="24"/>
            </w:numPr>
            <w:ind w:hanging="360"/>
          </w:pPr>
        </w:pPrChange>
      </w:pPr>
      <w:del w:id="871" w:author="Keshav Singh" w:date="2025-02-25T14:12:00Z" w16du:dateUtc="2025-02-25T08:42:00Z">
        <w:r w:rsidRPr="00DB32FC" w:rsidDel="0086160E">
          <w:rPr>
            <w:rPrChange w:id="872" w:author="Keshav Singh" w:date="2025-02-28T14:49:00Z" w16du:dateUtc="2025-02-28T09:19:00Z">
              <w:rPr>
                <w:u w:val="single"/>
              </w:rPr>
            </w:rPrChange>
          </w:rPr>
          <w:delText xml:space="preserve">b) </w:delText>
        </w:r>
      </w:del>
      <w:del w:id="873" w:author="Keshav Singh" w:date="2025-02-28T14:50:00Z" w16du:dateUtc="2025-02-28T09:20:00Z">
        <w:r w:rsidRPr="00DB32FC" w:rsidDel="00A05CE5">
          <w:rPr>
            <w:rPrChange w:id="874" w:author="Keshav Singh" w:date="2025-02-28T14:49:00Z" w16du:dateUtc="2025-02-28T09:19:00Z">
              <w:rPr>
                <w:u w:val="single"/>
              </w:rPr>
            </w:rPrChange>
          </w:rPr>
          <w:delText>Tabular view of previously created Datashare</w:delText>
        </w:r>
        <w:r w:rsidRPr="00DB32FC" w:rsidDel="00A05CE5">
          <w:delText xml:space="preserve"> </w:delText>
        </w:r>
        <w:r w:rsidRPr="00DB32FC" w:rsidDel="00A05CE5">
          <w:rPr>
            <w:rPrChange w:id="875" w:author="Keshav Singh" w:date="2025-02-28T14:49:00Z" w16du:dateUtc="2025-02-28T09:19:00Z">
              <w:rPr>
                <w:u w:val="single"/>
              </w:rPr>
            </w:rPrChange>
          </w:rPr>
          <w:delText xml:space="preserve">Policy </w:delText>
        </w:r>
        <w:r w:rsidRPr="00DB32FC" w:rsidDel="00A05CE5">
          <w:delText>along with the status</w:delText>
        </w:r>
      </w:del>
    </w:p>
    <w:p w14:paraId="01712CA6" w14:textId="1AC04753" w:rsidR="00065FC4" w:rsidRPr="00DB32FC" w:rsidDel="00DB32FC" w:rsidRDefault="00000000">
      <w:pPr>
        <w:rPr>
          <w:del w:id="876" w:author="Keshav Singh" w:date="2025-02-25T14:12:00Z" w16du:dateUtc="2025-02-25T08:42:00Z"/>
        </w:rPr>
      </w:pPr>
      <w:del w:id="877" w:author="Keshav Singh" w:date="2025-02-25T14:12:00Z" w16du:dateUtc="2025-02-25T08:42:00Z">
        <w:r w:rsidRPr="00DB32FC" w:rsidDel="0086160E">
          <w:rPr>
            <w:rPrChange w:id="878" w:author="Keshav Singh" w:date="2025-02-28T14:49:00Z" w16du:dateUtc="2025-02-28T09:19:00Z">
              <w:rPr>
                <w:u w:val="single"/>
              </w:rPr>
            </w:rPrChange>
          </w:rPr>
          <w:delText xml:space="preserve">c) </w:delText>
        </w:r>
      </w:del>
      <w:del w:id="879" w:author="Keshav Singh" w:date="2025-02-28T14:50:00Z" w16du:dateUtc="2025-02-28T09:20:00Z">
        <w:r w:rsidRPr="00DB32FC" w:rsidDel="00A05CE5">
          <w:rPr>
            <w:rPrChange w:id="880" w:author="Keshav Singh" w:date="2025-02-28T14:49:00Z" w16du:dateUtc="2025-02-28T09:19:00Z">
              <w:rPr>
                <w:u w:val="single"/>
              </w:rPr>
            </w:rPrChange>
          </w:rPr>
          <w:delText>View created Datashare</w:delText>
        </w:r>
        <w:r w:rsidRPr="00DB32FC" w:rsidDel="00A05CE5">
          <w:delText xml:space="preserve"> </w:delText>
        </w:r>
        <w:r w:rsidRPr="00DB32FC" w:rsidDel="00A05CE5">
          <w:rPr>
            <w:rPrChange w:id="881" w:author="Keshav Singh" w:date="2025-02-28T14:49:00Z" w16du:dateUtc="2025-02-28T09:19:00Z">
              <w:rPr>
                <w:u w:val="single"/>
              </w:rPr>
            </w:rPrChange>
          </w:rPr>
          <w:delText>Policy details</w:delText>
        </w:r>
      </w:del>
    </w:p>
    <w:p w14:paraId="6DCA80F1" w14:textId="07997A80" w:rsidR="00065FC4" w:rsidRPr="00DB32FC" w:rsidDel="00EC15AD" w:rsidRDefault="00000000">
      <w:pPr>
        <w:rPr>
          <w:del w:id="882" w:author="Keshav Singh" w:date="2025-02-25T14:12:00Z" w16du:dateUtc="2025-02-25T08:42:00Z"/>
        </w:rPr>
      </w:pPr>
      <w:del w:id="883" w:author="Keshav Singh" w:date="2025-02-25T14:12:00Z" w16du:dateUtc="2025-02-25T08:42:00Z">
        <w:r w:rsidRPr="00DB32FC" w:rsidDel="0086160E">
          <w:delText xml:space="preserve">d) </w:delText>
        </w:r>
      </w:del>
      <w:del w:id="884" w:author="Keshav Singh" w:date="2025-02-25T14:14:00Z" w16du:dateUtc="2025-02-25T08:44:00Z">
        <w:r w:rsidRPr="00DB32FC" w:rsidDel="00EC15AD">
          <w:rPr>
            <w:rPrChange w:id="885" w:author="Keshav Singh" w:date="2025-02-28T14:49:00Z" w16du:dateUtc="2025-02-28T09:19:00Z">
              <w:rPr>
                <w:u w:val="single"/>
              </w:rPr>
            </w:rPrChange>
          </w:rPr>
          <w:delText>Deactivate</w:delText>
        </w:r>
        <w:r w:rsidRPr="00DB32FC" w:rsidDel="00EC15AD">
          <w:delText xml:space="preserve"> </w:delText>
        </w:r>
        <w:r w:rsidRPr="00DB32FC" w:rsidDel="00EC15AD">
          <w:rPr>
            <w:rPrChange w:id="886" w:author="Keshav Singh" w:date="2025-02-28T14:49:00Z" w16du:dateUtc="2025-02-28T09:19:00Z">
              <w:rPr>
                <w:u w:val="single"/>
              </w:rPr>
            </w:rPrChange>
          </w:rPr>
          <w:delText xml:space="preserve">Datashare Policy </w:delText>
        </w:r>
      </w:del>
    </w:p>
    <w:p w14:paraId="0CC196F0" w14:textId="3BB11C22" w:rsidR="00065FC4" w:rsidRPr="00DB32FC" w:rsidDel="00A05CE5" w:rsidRDefault="00000000">
      <w:pPr>
        <w:pStyle w:val="ListParagraph"/>
        <w:numPr>
          <w:ilvl w:val="0"/>
          <w:numId w:val="37"/>
        </w:numPr>
        <w:rPr>
          <w:del w:id="887" w:author="Keshav Singh" w:date="2025-02-28T14:50:00Z" w16du:dateUtc="2025-02-28T09:20:00Z"/>
        </w:rPr>
        <w:pPrChange w:id="888" w:author="Keshav Singh" w:date="2025-02-28T14:49:00Z" w16du:dateUtc="2025-02-28T09:19:00Z">
          <w:pPr>
            <w:pStyle w:val="NormalWeb"/>
          </w:pPr>
        </w:pPrChange>
      </w:pPr>
      <w:del w:id="889" w:author="Keshav Singh" w:date="2025-02-25T14:12:00Z" w16du:dateUtc="2025-02-25T08:42:00Z">
        <w:r w:rsidRPr="00DB32FC" w:rsidDel="0086160E">
          <w:delText xml:space="preserve">e) </w:delText>
        </w:r>
      </w:del>
      <w:del w:id="890" w:author="Keshav Singh" w:date="2025-02-28T14:50:00Z" w16du:dateUtc="2025-02-28T09:20:00Z">
        <w:r w:rsidRPr="00DB32FC" w:rsidDel="00A05CE5">
          <w:rPr>
            <w:rPrChange w:id="891" w:author="Keshav Singh" w:date="2025-02-28T14:49:00Z" w16du:dateUtc="2025-02-28T09:19:00Z">
              <w:rPr>
                <w:u w:val="single"/>
              </w:rPr>
            </w:rPrChange>
          </w:rPr>
          <w:delText>Clone Datashare Policy</w:delText>
        </w:r>
        <w:r w:rsidRPr="00DB32FC" w:rsidDel="00A05CE5">
          <w:delText xml:space="preserve"> in different policy groups on clicking Clone option in action item of records in Tabular view screen</w:delText>
        </w:r>
      </w:del>
    </w:p>
    <w:p w14:paraId="79C83E17" w14:textId="098069C6" w:rsidR="00065FC4" w:rsidRPr="00DB32FC" w:rsidDel="00A05CE5" w:rsidRDefault="00000000">
      <w:pPr>
        <w:pStyle w:val="ListParagraph"/>
        <w:numPr>
          <w:ilvl w:val="0"/>
          <w:numId w:val="37"/>
        </w:numPr>
        <w:rPr>
          <w:del w:id="892" w:author="Keshav Singh" w:date="2025-02-28T14:50:00Z" w16du:dateUtc="2025-02-28T09:20:00Z"/>
        </w:rPr>
        <w:pPrChange w:id="893" w:author="Keshav Singh" w:date="2025-02-28T14:49:00Z" w16du:dateUtc="2025-02-28T09:19:00Z">
          <w:pPr>
            <w:pStyle w:val="NormalWeb"/>
          </w:pPr>
        </w:pPrChange>
      </w:pPr>
      <w:del w:id="894" w:author="Keshav Singh" w:date="2025-02-25T14:12:00Z" w16du:dateUtc="2025-02-25T08:42:00Z">
        <w:r w:rsidRPr="00DB32FC" w:rsidDel="0086160E">
          <w:delText xml:space="preserve">f) </w:delText>
        </w:r>
      </w:del>
      <w:del w:id="895" w:author="Keshav Singh" w:date="2025-02-28T14:50:00Z" w16du:dateUtc="2025-02-28T09:20:00Z">
        <w:r w:rsidRPr="00DB32FC" w:rsidDel="00A05CE5">
          <w:rPr>
            <w:rPrChange w:id="896" w:author="Keshav Singh" w:date="2025-02-28T14:49:00Z" w16du:dateUtc="2025-02-28T09:19:00Z">
              <w:rPr>
                <w:u w:val="single"/>
              </w:rPr>
            </w:rPrChange>
          </w:rPr>
          <w:delText>Edit Datashare Policy</w:delText>
        </w:r>
        <w:r w:rsidRPr="00DB32FC" w:rsidDel="00A05CE5">
          <w:delText xml:space="preserve"> which is in draft status.</w:delText>
        </w:r>
      </w:del>
    </w:p>
    <w:p w14:paraId="1202EE72" w14:textId="4EC236AE" w:rsidR="00065FC4" w:rsidRPr="00DB32FC" w:rsidDel="00A05CE5" w:rsidRDefault="00000000">
      <w:pPr>
        <w:pStyle w:val="ListParagraph"/>
        <w:numPr>
          <w:ilvl w:val="0"/>
          <w:numId w:val="37"/>
        </w:numPr>
        <w:rPr>
          <w:del w:id="897" w:author="Keshav Singh" w:date="2025-02-28T14:50:00Z" w16du:dateUtc="2025-02-28T09:20:00Z"/>
        </w:rPr>
        <w:pPrChange w:id="898" w:author="Keshav Singh" w:date="2025-02-28T14:49:00Z" w16du:dateUtc="2025-02-28T09:19:00Z">
          <w:pPr>
            <w:pStyle w:val="NormalWeb"/>
          </w:pPr>
        </w:pPrChange>
      </w:pPr>
      <w:del w:id="899" w:author="Keshav Singh" w:date="2025-02-25T14:12:00Z" w16du:dateUtc="2025-02-25T08:42:00Z">
        <w:r w:rsidRPr="00DB32FC" w:rsidDel="0086160E">
          <w:delText xml:space="preserve">g) </w:delText>
        </w:r>
      </w:del>
      <w:del w:id="900" w:author="Keshav Singh" w:date="2025-02-28T14:50:00Z" w16du:dateUtc="2025-02-28T09:20:00Z">
        <w:r w:rsidRPr="00DB32FC" w:rsidDel="00A05CE5">
          <w:rPr>
            <w:rPrChange w:id="901" w:author="Keshav Singh" w:date="2025-02-28T14:49:00Z" w16du:dateUtc="2025-02-28T09:19:00Z">
              <w:rPr>
                <w:u w:val="single"/>
              </w:rPr>
            </w:rPrChange>
          </w:rPr>
          <w:delText>Publish Datashare Policy</w:delText>
        </w:r>
        <w:r w:rsidRPr="00DB32FC" w:rsidDel="00A05CE5">
          <w:delText xml:space="preserve"> which is in draft status so that the status changes to ‘Activated’.</w:delText>
        </w:r>
      </w:del>
    </w:p>
    <w:p w14:paraId="04E1BB69" w14:textId="77777777" w:rsidR="0086160E" w:rsidRDefault="0086160E" w:rsidP="00FB0ED3">
      <w:pPr>
        <w:rPr>
          <w:ins w:id="902" w:author="Keshav Singh" w:date="2025-02-25T14:14:00Z" w16du:dateUtc="2025-02-25T08:44:00Z"/>
          <w:rStyle w:val="Strong"/>
        </w:rPr>
      </w:pPr>
    </w:p>
    <w:p w14:paraId="15824915" w14:textId="59F41BF7" w:rsidR="00065FC4" w:rsidRDefault="00000000">
      <w:pPr>
        <w:pStyle w:val="Heading2"/>
        <w:rPr>
          <w:ins w:id="903" w:author="Keshav Singh" w:date="2025-02-26T13:40:00Z" w16du:dateUtc="2025-02-26T08:10:00Z"/>
        </w:rPr>
        <w:pPrChange w:id="904" w:author="Keshav Singh" w:date="2025-02-28T09:57:00Z" w16du:dateUtc="2025-02-28T04:27:00Z">
          <w:pPr>
            <w:pStyle w:val="Heading3"/>
          </w:pPr>
        </w:pPrChange>
      </w:pPr>
      <w:r w:rsidRPr="00ED6472">
        <w:rPr>
          <w:bCs w:val="0"/>
          <w:rPrChange w:id="905" w:author="Keshav Singh" w:date="2025-02-25T14:20:00Z" w16du:dateUtc="2025-02-25T08:50:00Z">
            <w:rPr>
              <w:rStyle w:val="Strong"/>
              <w:bCs w:val="0"/>
            </w:rPr>
          </w:rPrChange>
        </w:rPr>
        <w:t>Policy Group</w:t>
      </w:r>
      <w:del w:id="906" w:author="Keshav Singh" w:date="2025-02-25T14:20:00Z" w16du:dateUtc="2025-02-25T08:50:00Z">
        <w:r w:rsidRPr="00ED6472" w:rsidDel="00ED6472">
          <w:rPr>
            <w:bCs w:val="0"/>
            <w:rPrChange w:id="907" w:author="Keshav Singh" w:date="2025-02-25T14:20:00Z" w16du:dateUtc="2025-02-25T08:50:00Z">
              <w:rPr>
                <w:rStyle w:val="Strong"/>
                <w:bCs w:val="0"/>
              </w:rPr>
            </w:rPrChange>
          </w:rPr>
          <w:delText>:</w:delText>
        </w:r>
      </w:del>
    </w:p>
    <w:p w14:paraId="1205AFBC" w14:textId="77777777" w:rsidR="005D000B" w:rsidRDefault="005D000B" w:rsidP="00C779BF">
      <w:pPr>
        <w:rPr>
          <w:ins w:id="908" w:author="Keshav Singh" w:date="2025-02-26T13:40:00Z" w16du:dateUtc="2025-02-26T08:10:00Z"/>
        </w:rPr>
      </w:pPr>
    </w:p>
    <w:p w14:paraId="2014686F" w14:textId="4521DA28" w:rsidR="005D000B" w:rsidRPr="005D000B" w:rsidRDefault="005D000B" w:rsidP="00A64ACD">
      <w:pPr>
        <w:pStyle w:val="Heading3"/>
      </w:pPr>
      <w:ins w:id="909" w:author="Keshav Singh" w:date="2025-02-26T13:40:00Z" w16du:dateUtc="2025-02-26T08:10:00Z">
        <w:r>
          <w:t>View Policy Groups</w:t>
        </w:r>
      </w:ins>
    </w:p>
    <w:p w14:paraId="423A70E9" w14:textId="78D16217" w:rsidR="00065FC4" w:rsidRDefault="00000000" w:rsidP="00C779BF">
      <w:pPr>
        <w:pStyle w:val="NormalWeb"/>
      </w:pPr>
      <w:r>
        <w:t>All the policy groups created so far by Partner Admin</w:t>
      </w:r>
      <w:ins w:id="910" w:author="Keshav Singh" w:date="2025-02-25T14:17:00Z" w16du:dateUtc="2025-02-25T08:47:00Z">
        <w:r w:rsidR="00941D19">
          <w:t xml:space="preserve"> </w:t>
        </w:r>
      </w:ins>
      <w:r>
        <w:t>/ Policy Manager are displayed on ‘List of Policy Groups’ page.</w:t>
      </w:r>
    </w:p>
    <w:p w14:paraId="570A8305"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"C:/a8f25a255af95a98be82b9a74c8cd637a545b3fcfe9eeb1dca0ff1194ca9f3c2"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"C:/a8f25a255af95a98be82b9a74c8cd637a545b3fcfe9eeb1dca0ff1194ca9f3c2" \* MERGEFORMATINET </w:instrText>
      </w:r>
      <w:r>
        <w:rPr>
          <w:rFonts w:eastAsia="Times New Roman"/>
          <w:noProof/>
        </w:rPr>
        <w:fldChar w:fldCharType="separate"/>
      </w:r>
      <w:r w:rsidR="00EA2179">
        <w:rPr>
          <w:rFonts w:eastAsia="Times New Roman"/>
          <w:noProof/>
        </w:rPr>
        <w:pict w14:anchorId="3E1B0DD6">
          <v:shape id="_x0000_i1093" type="#_x0000_t75" alt="" style="width:468pt;height:204.75pt;mso-width-percent:0;mso-height-percent:0;mso-width-percent:0;mso-height-percent:0">
            <v:imagedata r:id="rId81" r:href="rId8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224FA80" w14:textId="77777777" w:rsidR="00F0140A" w:rsidRDefault="00F0140A" w:rsidP="00C779BF">
      <w:pPr>
        <w:pStyle w:val="NormalWeb"/>
        <w:rPr>
          <w:ins w:id="911" w:author="Keshav Singh" w:date="2025-02-25T14:21:00Z" w16du:dateUtc="2025-02-25T08:51:00Z"/>
        </w:rPr>
      </w:pPr>
    </w:p>
    <w:p w14:paraId="35C0395A" w14:textId="6A749C3C" w:rsidR="00334EC8" w:rsidRDefault="001D41BF">
      <w:pPr>
        <w:pStyle w:val="Heading3"/>
        <w:rPr>
          <w:ins w:id="912" w:author="Keshav Singh" w:date="2025-02-26T13:41:00Z" w16du:dateUtc="2025-02-26T08:11:00Z"/>
        </w:rPr>
        <w:pPrChange w:id="913" w:author="Keshav Singh" w:date="2025-02-28T12:20:00Z" w16du:dateUtc="2025-02-28T06:50:00Z">
          <w:pPr>
            <w:pStyle w:val="NormalWeb"/>
          </w:pPr>
        </w:pPrChange>
      </w:pPr>
      <w:ins w:id="914" w:author="Keshav Singh" w:date="2025-02-26T13:41:00Z" w16du:dateUtc="2025-02-26T08:11:00Z">
        <w:r>
          <w:t>Create Policy Gr</w:t>
        </w:r>
      </w:ins>
      <w:ins w:id="915" w:author="Keshav Singh" w:date="2025-02-26T13:42:00Z" w16du:dateUtc="2025-02-26T08:12:00Z">
        <w:r>
          <w:t>oup</w:t>
        </w:r>
      </w:ins>
    </w:p>
    <w:p w14:paraId="495131A1" w14:textId="15DF6206" w:rsidR="00065FC4" w:rsidRDefault="00000000" w:rsidP="00C779BF">
      <w:pPr>
        <w:pStyle w:val="NormalWeb"/>
      </w:pPr>
      <w:r>
        <w:t xml:space="preserve">On clicking the ‘Create Policy Group’ option on the top right of the screen, we can create a Policy Group by providing suitable name and description that is </w:t>
      </w:r>
      <w:proofErr w:type="spellStart"/>
      <w:r>
        <w:t>self explanatory</w:t>
      </w:r>
      <w:proofErr w:type="spellEnd"/>
      <w:r>
        <w:t xml:space="preserve"> for partners, who would be selecting them during Partner Policy Request to create API Key</w:t>
      </w:r>
      <w:ins w:id="916" w:author="Keshav Singh" w:date="2025-02-25T14:21:00Z" w16du:dateUtc="2025-02-25T08:51:00Z">
        <w:r w:rsidR="00F0140A">
          <w:t xml:space="preserve"> </w:t>
        </w:r>
      </w:ins>
      <w:r>
        <w:t xml:space="preserve">/ OIDC Client </w:t>
      </w:r>
      <w:r w:rsidRPr="00090170">
        <w:rPr>
          <w:highlight w:val="yellow"/>
          <w:rPrChange w:id="917" w:author="Keshav Singh" w:date="2025-02-25T14:21:00Z" w16du:dateUtc="2025-02-25T08:51:00Z">
            <w:rPr/>
          </w:rPrChange>
        </w:rPr>
        <w:t>etc</w:t>
      </w:r>
      <w:r>
        <w:t>.</w:t>
      </w:r>
    </w:p>
    <w:p w14:paraId="4AE9CD06"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"C:/c4e6d87a6b3ecdb4e7a26b87d9cf19ddb801afa316434e7d3b7dccafb07a650d"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"C:/c4e6d87a6b3ecdb4e7a26b87d9cf19ddb801afa316434e7d3b7dccafb07a650d" \* MERGEFORMATINET </w:instrText>
      </w:r>
      <w:r>
        <w:rPr>
          <w:rFonts w:eastAsia="Times New Roman"/>
          <w:noProof/>
        </w:rPr>
        <w:fldChar w:fldCharType="separate"/>
      </w:r>
      <w:r w:rsidR="00EA2179">
        <w:rPr>
          <w:rFonts w:eastAsia="Times New Roman"/>
          <w:noProof/>
        </w:rPr>
        <w:pict w14:anchorId="444A3B01">
          <v:shape id="_x0000_i1092" type="#_x0000_t75" alt="" style="width:468pt;height:204.2pt;mso-width-percent:0;mso-height-percent:0;mso-width-percent:0;mso-height-percent:0">
            <v:imagedata r:id="rId84" r:href="rId8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66B295D" w14:textId="77777777" w:rsidR="00065FC4" w:rsidRDefault="00000000" w:rsidP="00C779BF">
      <w:pPr>
        <w:pStyle w:val="NormalWeb"/>
      </w:pPr>
      <w:r>
        <w:t>On click of Submit, a success message appears.</w:t>
      </w:r>
    </w:p>
    <w:p w14:paraId="581E8184"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"C:/24a5b0e566720adfb87aa971f699a329f827e4539f1da95962021df869561b80"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"C:/24a5b0e566720adfb87aa971f699a329f827e4539f1da95962021df869561b80" \* MERGEFORMATINET </w:instrText>
      </w:r>
      <w:r>
        <w:rPr>
          <w:rFonts w:eastAsia="Times New Roman"/>
          <w:noProof/>
        </w:rPr>
        <w:fldChar w:fldCharType="separate"/>
      </w:r>
      <w:r w:rsidR="00EA2179">
        <w:rPr>
          <w:rFonts w:eastAsia="Times New Roman"/>
          <w:noProof/>
        </w:rPr>
        <w:pict w14:anchorId="6244E5C0">
          <v:shape id="_x0000_i1091" type="#_x0000_t75" alt="" style="width:468pt;height:204.75pt;mso-width-percent:0;mso-height-percent:0;mso-width-percent:0;mso-height-percent:0">
            <v:imagedata r:id="rId86" r:href="rId8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245606F" w14:textId="77777777" w:rsidR="006C5C61" w:rsidRDefault="006C5C61" w:rsidP="00C779BF">
      <w:pPr>
        <w:pStyle w:val="NormalWeb"/>
        <w:rPr>
          <w:ins w:id="918" w:author="Keshav Singh" w:date="2025-02-26T13:49:00Z" w16du:dateUtc="2025-02-26T08:19:00Z"/>
        </w:rPr>
      </w:pPr>
    </w:p>
    <w:p w14:paraId="027A4BE3" w14:textId="77777777" w:rsidR="006C5C61" w:rsidRDefault="006C5C61" w:rsidP="00C779BF">
      <w:pPr>
        <w:pStyle w:val="NormalWeb"/>
        <w:rPr>
          <w:ins w:id="919" w:author="Keshav Singh" w:date="2025-02-26T13:49:00Z" w16du:dateUtc="2025-02-26T08:19:00Z"/>
        </w:rPr>
      </w:pPr>
    </w:p>
    <w:p w14:paraId="1C15FD73" w14:textId="7AA7C417" w:rsidR="006C5C61" w:rsidRDefault="006C5C61">
      <w:pPr>
        <w:pStyle w:val="Heading3"/>
        <w:rPr>
          <w:ins w:id="920" w:author="Keshav Singh" w:date="2025-02-26T13:49:00Z" w16du:dateUtc="2025-02-26T08:19:00Z"/>
        </w:rPr>
        <w:pPrChange w:id="921" w:author="Keshav Singh" w:date="2025-02-28T12:20:00Z" w16du:dateUtc="2025-02-28T06:50:00Z">
          <w:pPr>
            <w:pStyle w:val="NormalWeb"/>
          </w:pPr>
        </w:pPrChange>
      </w:pPr>
      <w:ins w:id="922" w:author="Keshav Singh" w:date="2025-02-26T13:49:00Z" w16du:dateUtc="2025-02-26T08:19:00Z">
        <w:r>
          <w:t>View Policy Group</w:t>
        </w:r>
      </w:ins>
    </w:p>
    <w:p w14:paraId="255B8FA7" w14:textId="28BE0015" w:rsidR="00065FC4" w:rsidRDefault="00000000" w:rsidP="00C779BF">
      <w:pPr>
        <w:pStyle w:val="NormalWeb"/>
      </w:pPr>
      <w:r>
        <w:t>Admin can either click on ‘Go Back’ to redirect to ‘List of Policy Groups’ page as shown below or click on ‘Home’ to navigate back to Home page/ dashboard.</w:t>
      </w:r>
    </w:p>
    <w:p w14:paraId="44A2C652" w14:textId="77777777" w:rsidR="00065FC4" w:rsidRDefault="00000000" w:rsidP="00C779BF">
      <w:pPr>
        <w:pStyle w:val="NormalWeb"/>
      </w:pPr>
      <w:r>
        <w:t>The options provided in 'Action menu are: View, Deactivate.</w:t>
      </w:r>
    </w:p>
    <w:p w14:paraId="339F0AA9" w14:textId="77777777" w:rsidR="00065FC4" w:rsidRDefault="00000000" w:rsidP="00C779BF">
      <w:pPr>
        <w:pStyle w:val="NormalWeb"/>
      </w:pPr>
      <w:r>
        <w:t>Clicking on View in action menu or by clicking the row item itself, admin is navigated to View Policy Group page where the policy group details are displayed along with its status: Activated or Deactivated.</w:t>
      </w:r>
    </w:p>
    <w:p w14:paraId="7768CB2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"C:/deccf579a183ab5521771adc53ea97ffdbca7e491211ba054e9b87cf515b33d5"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"C:/deccf579a183ab5521771adc53ea97ffdbca7e491211ba054e9b87cf515b33d5" \* MERGEFORMATINET </w:instrText>
      </w:r>
      <w:r>
        <w:rPr>
          <w:rFonts w:eastAsia="Times New Roman"/>
          <w:noProof/>
        </w:rPr>
        <w:fldChar w:fldCharType="separate"/>
      </w:r>
      <w:r w:rsidR="00EA2179">
        <w:rPr>
          <w:rFonts w:eastAsia="Times New Roman"/>
          <w:noProof/>
        </w:rPr>
        <w:pict w14:anchorId="515136B4">
          <v:shape id="_x0000_i1090" type="#_x0000_t75" alt="" style="width:468pt;height:204.75pt;mso-width-percent:0;mso-height-percent:0;mso-width-percent:0;mso-height-percent:0">
            <v:imagedata r:id="rId88" r:href="rId8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3E143FD" w14:textId="77777777" w:rsidR="00C855BB" w:rsidRDefault="00C855BB">
      <w:pPr>
        <w:rPr>
          <w:ins w:id="923" w:author="Keshav Singh" w:date="2025-02-25T14:23:00Z" w16du:dateUtc="2025-02-25T08:53:00Z"/>
          <w:highlight w:val="yellow"/>
        </w:rPr>
        <w:pPrChange w:id="924" w:author="Keshav Singh" w:date="2025-02-28T09:57:00Z" w16du:dateUtc="2025-02-28T04:27:00Z">
          <w:pPr>
            <w:pStyle w:val="Heading3"/>
          </w:pPr>
        </w:pPrChange>
      </w:pPr>
    </w:p>
    <w:p w14:paraId="6949F701" w14:textId="2A15DD8D" w:rsidR="00C855BB" w:rsidRDefault="00C855BB">
      <w:pPr>
        <w:pStyle w:val="Heading3"/>
        <w:rPr>
          <w:ins w:id="925" w:author="Keshav Singh" w:date="2025-02-25T14:23:00Z" w16du:dateUtc="2025-02-25T08:53:00Z"/>
        </w:rPr>
        <w:pPrChange w:id="926" w:author="Keshav Singh" w:date="2025-02-28T12:20:00Z" w16du:dateUtc="2025-02-28T06:50:00Z">
          <w:pPr>
            <w:pStyle w:val="NormalWeb"/>
          </w:pPr>
        </w:pPrChange>
      </w:pPr>
      <w:ins w:id="927" w:author="Keshav Singh" w:date="2025-02-25T14:23:00Z" w16du:dateUtc="2025-02-25T08:53:00Z">
        <w:r w:rsidRPr="00C855BB">
          <w:rPr>
            <w:highlight w:val="yellow"/>
            <w:rPrChange w:id="928" w:author="Keshav Singh" w:date="2025-02-25T14:23:00Z" w16du:dateUtc="2025-02-25T08:53:00Z">
              <w:rPr>
                <w:b/>
                <w:iCs/>
              </w:rPr>
            </w:rPrChange>
          </w:rPr>
          <w:lastRenderedPageBreak/>
          <w:t>Deactivate Policy Group</w:t>
        </w:r>
      </w:ins>
    </w:p>
    <w:p w14:paraId="0A47C975" w14:textId="3F0CCE0F" w:rsidR="00065FC4" w:rsidRDefault="00000000" w:rsidP="00C779BF">
      <w:pPr>
        <w:pStyle w:val="NormalWeb"/>
      </w:pPr>
      <w:r>
        <w:t>If the admin wants to deactivate the Policy Group, then click on Deactivate option in action menu</w:t>
      </w:r>
      <w:ins w:id="929" w:author="Keshav Singh" w:date="2025-02-25T14:22:00Z" w16du:dateUtc="2025-02-25T08:52:00Z">
        <w:r w:rsidR="001706F0">
          <w:t>.</w:t>
        </w:r>
      </w:ins>
    </w:p>
    <w:p w14:paraId="7F0838E2"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"C:/c3ba09947f520a9265fe64e16659c573f7d8867059d664c4b5ffc3b2741bd6ba"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"C:/c3ba09947f520a9265fe64e16659c573f7d8867059d664c4b5ffc3b2741bd6ba" \* MERGEFORMATINET </w:instrText>
      </w:r>
      <w:r>
        <w:rPr>
          <w:rFonts w:eastAsia="Times New Roman"/>
          <w:noProof/>
        </w:rPr>
        <w:fldChar w:fldCharType="separate"/>
      </w:r>
      <w:r w:rsidR="00EA2179">
        <w:rPr>
          <w:rFonts w:eastAsia="Times New Roman"/>
          <w:noProof/>
        </w:rPr>
        <w:pict w14:anchorId="2824F845">
          <v:shape id="_x0000_i1089" type="#_x0000_t75" alt="" style="width:469.15pt;height:204.2pt;mso-width-percent:0;mso-height-percent:0;mso-width-percent:0;mso-height-percent:0">
            <v:imagedata r:id="rId90" r:href="rId9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97B3CD2" w14:textId="77777777" w:rsidR="00065FC4" w:rsidRDefault="00000000" w:rsidP="00C779BF">
      <w:pPr>
        <w:pStyle w:val="NormalWeb"/>
        <w:ind w:left="450"/>
      </w:pPr>
      <w:r>
        <w:t>A popup window appears seeking for confirmation before proceeding to deactivate.</w:t>
      </w:r>
    </w:p>
    <w:p w14:paraId="07D934C3"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"C:/b85d8842bab3f2fd976eb8317eb99dbc082af84c454a61a0b146ce11b278cb84"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"C:/b85d8842bab3f2fd976eb8317eb99dbc082af84c454a61a0b146ce11b278cb84" \* MERGEFORMATINET </w:instrText>
      </w:r>
      <w:r>
        <w:rPr>
          <w:rFonts w:eastAsia="Times New Roman"/>
          <w:noProof/>
        </w:rPr>
        <w:fldChar w:fldCharType="separate"/>
      </w:r>
      <w:r w:rsidR="00EA2179">
        <w:rPr>
          <w:rFonts w:eastAsia="Times New Roman"/>
          <w:noProof/>
        </w:rPr>
        <w:pict w14:anchorId="587ECFD0">
          <v:shape id="_x0000_i1088" type="#_x0000_t75" alt="" style="width:468pt;height:204.2pt;mso-width-percent:0;mso-height-percent:0;mso-width-percent:0;mso-height-percent:0">
            <v:imagedata r:id="rId92" r:href="rId9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2C9C2AE" w14:textId="77777777" w:rsidR="00065FC4" w:rsidRDefault="00000000" w:rsidP="00C779BF">
      <w:pPr>
        <w:pStyle w:val="NormalWeb"/>
      </w:pPr>
      <w:r>
        <w:t>After confirming deactivation, the respective record is greyed out in the tabular view.</w:t>
      </w:r>
    </w:p>
    <w:p w14:paraId="013E5CA4" w14:textId="1ABD703F" w:rsidR="00065FC4" w:rsidRDefault="00000000" w:rsidP="00C779BF">
      <w:pPr>
        <w:pStyle w:val="NormalWeb"/>
      </w:pPr>
      <w:r>
        <w:t xml:space="preserve">The action menu here </w:t>
      </w:r>
      <w:r w:rsidRPr="00985F92">
        <w:rPr>
          <w:highlight w:val="red"/>
          <w:rPrChange w:id="930" w:author="Keshav Singh" w:date="2025-02-25T14:57:00Z" w16du:dateUtc="2025-02-25T09:27:00Z">
            <w:rPr/>
          </w:rPrChange>
        </w:rPr>
        <w:t>should be</w:t>
      </w:r>
      <w:r>
        <w:t xml:space="preserve"> enabled with only View option. (Deactivate in action menu is disabled)</w:t>
      </w:r>
      <w:ins w:id="931" w:author="Keshav Singh" w:date="2025-02-25T14:23:00Z" w16du:dateUtc="2025-02-25T08:53:00Z">
        <w:r w:rsidR="00546803">
          <w:t>.</w:t>
        </w:r>
      </w:ins>
    </w:p>
    <w:p w14:paraId="5074A15F"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"C:/1243073dc46ea12ef8cee8af6d03adeacf1abfb4f507ab0a1f36f5b1bf59c950"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"C:/1243073dc46ea12ef8cee8af6d03adeacf1abfb4f507ab0a1f36f5b1bf59c950" \* MERGEFORMATINET </w:instrText>
      </w:r>
      <w:r>
        <w:rPr>
          <w:rFonts w:eastAsia="Times New Roman"/>
          <w:noProof/>
        </w:rPr>
        <w:fldChar w:fldCharType="separate"/>
      </w:r>
      <w:r w:rsidR="00EA2179">
        <w:rPr>
          <w:rFonts w:eastAsia="Times New Roman"/>
          <w:noProof/>
        </w:rPr>
        <w:pict w14:anchorId="4734695F">
          <v:shape id="_x0000_i1087" type="#_x0000_t75" alt="" style="width:468pt;height:205.9pt;mso-width-percent:0;mso-height-percent:0;mso-width-percent:0;mso-height-percent:0">
            <v:imagedata r:id="rId94" r:href="rId9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55F9048" w14:textId="77777777" w:rsidR="00065FC4" w:rsidRDefault="00000000" w:rsidP="00C779BF">
      <w:pPr>
        <w:pStyle w:val="NormalWeb"/>
      </w:pPr>
      <w:r>
        <w:t xml:space="preserve">After deactivation, the View policy group page </w:t>
      </w:r>
      <w:hyperlink r:id="rId96" w:history="1">
        <w:r w:rsidR="00065FC4">
          <w:rPr>
            <w:rStyle w:val="Hyperlink"/>
          </w:rPr>
          <w:t>MOSIP-36963</w:t>
        </w:r>
      </w:hyperlink>
      <w:r>
        <w:t xml:space="preserve"> will display 'Deactivated' status</w:t>
      </w:r>
    </w:p>
    <w:p w14:paraId="5E2EE622" w14:textId="4D11EFE7" w:rsidR="00065FC4" w:rsidRDefault="00000000" w:rsidP="00C779BF">
      <w:pPr>
        <w:pStyle w:val="NormalWeb"/>
      </w:pPr>
      <w:r>
        <w:t xml:space="preserve">Once the policy group is deactivated by </w:t>
      </w:r>
      <w:ins w:id="932" w:author="Keshav Singh" w:date="2025-02-25T14:59:00Z" w16du:dateUtc="2025-02-25T09:29:00Z">
        <w:r w:rsidR="00152636">
          <w:t>P</w:t>
        </w:r>
      </w:ins>
      <w:del w:id="933" w:author="Keshav Singh" w:date="2025-02-25T14:59:00Z" w16du:dateUtc="2025-02-25T09:29:00Z">
        <w:r w:rsidDel="00152636">
          <w:delText>p</w:delText>
        </w:r>
      </w:del>
      <w:r>
        <w:t xml:space="preserve">olicy </w:t>
      </w:r>
      <w:ins w:id="934" w:author="Keshav Singh" w:date="2025-02-25T14:59:00Z" w16du:dateUtc="2025-02-25T09:29:00Z">
        <w:r w:rsidR="00152636">
          <w:t>M</w:t>
        </w:r>
      </w:ins>
      <w:del w:id="935" w:author="Keshav Singh" w:date="2025-02-25T14:59:00Z" w16du:dateUtc="2025-02-25T09:29:00Z">
        <w:r w:rsidDel="00152636">
          <w:delText>m</w:delText>
        </w:r>
      </w:del>
      <w:r>
        <w:t xml:space="preserve">anager, the partner will not be able to fetch this policy group in any of the screens in their </w:t>
      </w:r>
      <w:r w:rsidRPr="00B0599B">
        <w:rPr>
          <w:highlight w:val="red"/>
          <w:rPrChange w:id="936" w:author="Keshav Singh" w:date="2025-02-25T14:59:00Z" w16du:dateUtc="2025-02-25T09:29:00Z">
            <w:rPr/>
          </w:rPrChange>
        </w:rPr>
        <w:t>PMS portal</w:t>
      </w:r>
      <w:r>
        <w:t>.</w:t>
      </w:r>
    </w:p>
    <w:p w14:paraId="1C8802B0" w14:textId="24A02B67" w:rsidR="00AC5271" w:rsidRDefault="00000000" w:rsidP="00C779BF">
      <w:pPr>
        <w:pStyle w:val="NormalWeb"/>
        <w:rPr>
          <w:ins w:id="937" w:author="Keshav Singh" w:date="2025-02-25T15:03:00Z" w16du:dateUtc="2025-02-25T09:33:00Z"/>
        </w:rPr>
      </w:pPr>
      <w:r>
        <w:rPr>
          <w:rStyle w:val="Strong"/>
        </w:rPr>
        <w:t>Note:</w:t>
      </w:r>
      <w:del w:id="938" w:author="Keshav Singh" w:date="2025-02-25T15:03:00Z" w16du:dateUtc="2025-02-25T09:33:00Z">
        <w:r w:rsidDel="00AC5271">
          <w:delText xml:space="preserve"> </w:delText>
        </w:r>
      </w:del>
    </w:p>
    <w:p w14:paraId="483F873C" w14:textId="70C04E48" w:rsidR="00065FC4" w:rsidRDefault="00000000" w:rsidP="00C779BF">
      <w:pPr>
        <w:pStyle w:val="NormalWeb"/>
      </w:pPr>
      <w:r>
        <w:t>Policy Group cannot be deactivated if there are active or draft policies associated to the given policy group.</w:t>
      </w:r>
    </w:p>
    <w:p w14:paraId="4833DD51" w14:textId="03CDAEC4" w:rsidR="00065FC4" w:rsidRDefault="00000000" w:rsidP="00C779BF">
      <w:pPr>
        <w:pStyle w:val="NormalWeb"/>
      </w:pPr>
      <w:r>
        <w:t>If the Policy Group has active or draft policy</w:t>
      </w:r>
      <w:ins w:id="939" w:author="Keshav Singh" w:date="2025-02-25T14:24:00Z" w16du:dateUtc="2025-02-25T08:54:00Z">
        <w:r w:rsidR="00546803">
          <w:t xml:space="preserve"> </w:t>
        </w:r>
      </w:ins>
      <w:r>
        <w:t>/ policies associated to it, then on clicking Confirm, following error message is displayed along with the count of such policies-</w:t>
      </w:r>
    </w:p>
    <w:p w14:paraId="08BE4213" w14:textId="77777777" w:rsidR="00065FC4" w:rsidRPr="006C56D3" w:rsidRDefault="00000000">
      <w:pPr>
        <w:rPr>
          <w:ins w:id="940" w:author="Keshav Singh" w:date="2025-02-25T15:04:00Z" w16du:dateUtc="2025-02-25T09:34:00Z"/>
        </w:rPr>
        <w:pPrChange w:id="941" w:author="Keshav Singh" w:date="2025-02-28T09:57:00Z" w16du:dateUtc="2025-02-28T04:27:00Z">
          <w:pPr>
            <w:pStyle w:val="Heading4"/>
          </w:pPr>
        </w:pPrChange>
      </w:pPr>
      <w:r w:rsidRPr="006C56D3">
        <w:rPr>
          <w:rPrChange w:id="942" w:author="Keshav Singh" w:date="2025-02-25T15:41:00Z" w16du:dateUtc="2025-02-25T10:11:00Z">
            <w:rPr>
              <w:rStyle w:val="Strong"/>
              <w:iCs w:val="0"/>
              <w:u w:val="single"/>
            </w:rPr>
          </w:rPrChange>
        </w:rPr>
        <w:t>a) In case of Active and Draft policies associated to Policy Group:</w:t>
      </w:r>
    </w:p>
    <w:p w14:paraId="7E514ADA" w14:textId="77777777" w:rsidR="00B1177D" w:rsidRPr="00B1177D" w:rsidRDefault="00B1177D">
      <w:pPr>
        <w:pPrChange w:id="943" w:author="Keshav Singh" w:date="2025-02-28T09:57:00Z" w16du:dateUtc="2025-02-28T04:27:00Z">
          <w:pPr>
            <w:pStyle w:val="Heading4"/>
          </w:pPr>
        </w:pPrChange>
      </w:pPr>
    </w:p>
    <w:p w14:paraId="05F9779F"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"C:/47ef612ecf19604f4ca2f4b9f7ee382857a1f8c8912a11977664099748057844"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"C:/47ef612ecf19604f4ca2f4b9f7ee382857a1f8c8912a11977664099748057844" \* MERGEFORMATINET </w:instrText>
      </w:r>
      <w:r>
        <w:rPr>
          <w:rFonts w:eastAsia="Times New Roman"/>
          <w:noProof/>
        </w:rPr>
        <w:fldChar w:fldCharType="separate"/>
      </w:r>
      <w:r w:rsidR="00EA2179">
        <w:rPr>
          <w:rFonts w:eastAsia="Times New Roman"/>
          <w:noProof/>
        </w:rPr>
        <w:pict w14:anchorId="223536DC">
          <v:shape id="_x0000_i1086" type="#_x0000_t75" alt="" style="width:469.15pt;height:204.2pt;mso-width-percent:0;mso-height-percent:0;mso-width-percent:0;mso-height-percent:0">
            <v:imagedata r:id="rId97" r:href="rId9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1200B2F" w14:textId="77777777" w:rsidR="006C56D3" w:rsidRDefault="006C56D3" w:rsidP="00C779BF">
      <w:pPr>
        <w:rPr>
          <w:ins w:id="944" w:author="Keshav Singh" w:date="2025-02-25T15:41:00Z" w16du:dateUtc="2025-02-25T10:11:00Z"/>
        </w:rPr>
      </w:pPr>
    </w:p>
    <w:p w14:paraId="4E6EC263" w14:textId="3C8E7B61" w:rsidR="00065FC4" w:rsidRPr="006C56D3" w:rsidRDefault="00000000">
      <w:pPr>
        <w:rPr>
          <w:ins w:id="945" w:author="Keshav Singh" w:date="2025-02-25T15:05:00Z" w16du:dateUtc="2025-02-25T09:35:00Z"/>
        </w:rPr>
        <w:pPrChange w:id="946" w:author="Keshav Singh" w:date="2025-02-28T09:57:00Z" w16du:dateUtc="2025-02-28T04:27:00Z">
          <w:pPr>
            <w:pStyle w:val="Heading4"/>
          </w:pPr>
        </w:pPrChange>
      </w:pPr>
      <w:r w:rsidRPr="006C56D3">
        <w:rPr>
          <w:rPrChange w:id="947" w:author="Keshav Singh" w:date="2025-02-25T15:40:00Z" w16du:dateUtc="2025-02-25T10:10:00Z">
            <w:rPr>
              <w:rStyle w:val="Strong"/>
              <w:iCs w:val="0"/>
              <w:u w:val="single"/>
            </w:rPr>
          </w:rPrChange>
        </w:rPr>
        <w:lastRenderedPageBreak/>
        <w:t>b) In case of Active policies associated to Policy Group:</w:t>
      </w:r>
    </w:p>
    <w:p w14:paraId="7131C3DB" w14:textId="77777777" w:rsidR="00125DD2" w:rsidRPr="00125DD2" w:rsidRDefault="00125DD2">
      <w:pPr>
        <w:pPrChange w:id="948" w:author="Keshav Singh" w:date="2025-02-28T09:57:00Z" w16du:dateUtc="2025-02-28T04:27:00Z">
          <w:pPr>
            <w:pStyle w:val="Heading4"/>
          </w:pPr>
        </w:pPrChange>
      </w:pPr>
    </w:p>
    <w:p w14:paraId="0A242F94" w14:textId="77777777" w:rsidR="00065FC4" w:rsidDel="00874EBC" w:rsidRDefault="00000000" w:rsidP="00C779BF">
      <w:pPr>
        <w:rPr>
          <w:del w:id="949" w:author="Keshav Singh" w:date="2025-02-25T15:06:00Z" w16du:dateUtc="2025-02-25T09:36:00Z"/>
          <w:rFonts w:eastAsia="Times New Roman"/>
        </w:rPr>
      </w:pPr>
      <w:r>
        <w:rPr>
          <w:rFonts w:eastAsia="Times New Roman"/>
        </w:rPr>
        <w:fldChar w:fldCharType="begin"/>
      </w:r>
      <w:r>
        <w:rPr>
          <w:rFonts w:eastAsia="Times New Roman"/>
        </w:rPr>
        <w:instrText xml:space="preserve"> INCLUDEPICTURE  \d "C:/b13a539896c3f2877929fbabbc40527201a2308bdafe9ee8dfe0846243aa4403"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"C:/b13a539896c3f2877929fbabbc40527201a2308bdafe9ee8dfe0846243aa4403" \* MERGEFORMATINET </w:instrText>
      </w:r>
      <w:r>
        <w:rPr>
          <w:rFonts w:eastAsia="Times New Roman"/>
          <w:noProof/>
        </w:rPr>
        <w:fldChar w:fldCharType="separate"/>
      </w:r>
      <w:r w:rsidR="00EA2179">
        <w:rPr>
          <w:rFonts w:eastAsia="Times New Roman"/>
          <w:noProof/>
        </w:rPr>
        <w:pict w14:anchorId="15D521FE">
          <v:shape id="_x0000_i1085" type="#_x0000_t75" alt="" style="width:469.15pt;height:204.2pt;mso-width-percent:0;mso-height-percent:0;mso-width-percent:0;mso-height-percent:0">
            <v:imagedata r:id="rId99" r:href="rId10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AB22270" w14:textId="77777777" w:rsidR="00D109BE" w:rsidRDefault="00D109BE">
      <w:pPr>
        <w:rPr>
          <w:ins w:id="950" w:author="Keshav Singh" w:date="2025-02-25T15:05:00Z" w16du:dateUtc="2025-02-25T09:35:00Z"/>
        </w:rPr>
        <w:pPrChange w:id="951" w:author="Keshav Singh" w:date="2025-02-28T09:57:00Z" w16du:dateUtc="2025-02-28T04:27:00Z">
          <w:pPr>
            <w:pStyle w:val="Heading4"/>
          </w:pPr>
        </w:pPrChange>
      </w:pPr>
    </w:p>
    <w:p w14:paraId="7654D215" w14:textId="77777777" w:rsidR="00874EBC" w:rsidRDefault="00874EBC">
      <w:pPr>
        <w:rPr>
          <w:ins w:id="952" w:author="Keshav Singh" w:date="2025-02-25T15:06:00Z" w16du:dateUtc="2025-02-25T09:36:00Z"/>
        </w:rPr>
        <w:pPrChange w:id="953" w:author="Keshav Singh" w:date="2025-02-28T09:57:00Z" w16du:dateUtc="2025-02-28T04:27:00Z">
          <w:pPr>
            <w:pStyle w:val="Heading4"/>
          </w:pPr>
        </w:pPrChange>
      </w:pPr>
    </w:p>
    <w:p w14:paraId="2941EB8D" w14:textId="3705D8A4" w:rsidR="00065FC4" w:rsidRPr="00874EBC" w:rsidRDefault="00000000">
      <w:pPr>
        <w:rPr>
          <w:ins w:id="954" w:author="Keshav Singh" w:date="2025-02-25T15:05:00Z" w16du:dateUtc="2025-02-25T09:35:00Z"/>
        </w:rPr>
        <w:pPrChange w:id="955" w:author="Keshav Singh" w:date="2025-02-28T09:57:00Z" w16du:dateUtc="2025-02-28T04:27:00Z">
          <w:pPr>
            <w:pStyle w:val="Heading4"/>
          </w:pPr>
        </w:pPrChange>
      </w:pPr>
      <w:r w:rsidRPr="00F2724F">
        <w:rPr>
          <w:rPrChange w:id="956" w:author="Keshav Singh" w:date="2025-02-25T15:05:00Z" w16du:dateUtc="2025-02-25T09:35:00Z">
            <w:rPr>
              <w:rStyle w:val="Strong"/>
              <w:u w:val="single"/>
            </w:rPr>
          </w:rPrChange>
        </w:rPr>
        <w:t>c) In case of Draft policies associated to policy group:</w:t>
      </w:r>
    </w:p>
    <w:p w14:paraId="3C8F9501" w14:textId="77777777" w:rsidR="00D109BE" w:rsidRPr="00D109BE" w:rsidRDefault="00D109BE">
      <w:pPr>
        <w:pPrChange w:id="957" w:author="Keshav Singh" w:date="2025-02-28T09:57:00Z" w16du:dateUtc="2025-02-28T04:27:00Z">
          <w:pPr>
            <w:pStyle w:val="Heading4"/>
          </w:pPr>
        </w:pPrChange>
      </w:pPr>
    </w:p>
    <w:p w14:paraId="60F64F32"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"C:/70005f2b404d0147e0d91ac09214bc7d14b3764f0afb6c247582e2308484de56"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"C:/70005f2b404d0147e0d91ac09214bc7d14b3764f0afb6c247582e2308484de56" \* MERGEFORMATINET </w:instrText>
      </w:r>
      <w:r>
        <w:rPr>
          <w:rFonts w:eastAsia="Times New Roman"/>
          <w:noProof/>
        </w:rPr>
        <w:fldChar w:fldCharType="separate"/>
      </w:r>
      <w:r w:rsidR="00EA2179">
        <w:rPr>
          <w:rFonts w:eastAsia="Times New Roman"/>
          <w:noProof/>
        </w:rPr>
        <w:pict w14:anchorId="323008F1">
          <v:shape id="_x0000_i1084" type="#_x0000_t75" alt="" style="width:468pt;height:205.9pt;mso-width-percent:0;mso-height-percent:0;mso-width-percent:0;mso-height-percent:0">
            <v:imagedata r:id="rId101" r:href="rId10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558A91C" w14:textId="77777777" w:rsidR="00874EBC" w:rsidRDefault="00874EBC" w:rsidP="00C779BF">
      <w:pPr>
        <w:rPr>
          <w:ins w:id="958" w:author="Keshav Singh" w:date="2025-02-26T13:50:00Z" w16du:dateUtc="2025-02-26T08:20:00Z"/>
        </w:rPr>
      </w:pPr>
    </w:p>
    <w:p w14:paraId="7E636FB5" w14:textId="77777777" w:rsidR="007E0DBF" w:rsidRDefault="007E0DBF" w:rsidP="00C779BF">
      <w:pPr>
        <w:rPr>
          <w:ins w:id="959" w:author="Keshav Singh" w:date="2025-02-26T13:50:00Z" w16du:dateUtc="2025-02-26T08:20:00Z"/>
        </w:rPr>
      </w:pPr>
    </w:p>
    <w:p w14:paraId="7FC012B3" w14:textId="77777777" w:rsidR="007E0DBF" w:rsidRDefault="007E0DBF" w:rsidP="00C779BF">
      <w:pPr>
        <w:rPr>
          <w:ins w:id="960" w:author="Keshav Singh" w:date="2025-02-26T13:50:00Z" w16du:dateUtc="2025-02-26T08:20:00Z"/>
        </w:rPr>
      </w:pPr>
    </w:p>
    <w:p w14:paraId="6C30C402" w14:textId="77777777" w:rsidR="007E0DBF" w:rsidRDefault="007E0DBF" w:rsidP="00C779BF">
      <w:pPr>
        <w:rPr>
          <w:ins w:id="961" w:author="Keshav Singh" w:date="2025-02-26T13:50:00Z" w16du:dateUtc="2025-02-26T08:20:00Z"/>
        </w:rPr>
      </w:pPr>
    </w:p>
    <w:p w14:paraId="13264BDB" w14:textId="77777777" w:rsidR="007E0DBF" w:rsidRDefault="007E0DBF" w:rsidP="00C779BF">
      <w:pPr>
        <w:rPr>
          <w:ins w:id="962" w:author="Keshav Singh" w:date="2025-02-26T13:50:00Z" w16du:dateUtc="2025-02-26T08:20:00Z"/>
        </w:rPr>
      </w:pPr>
    </w:p>
    <w:p w14:paraId="686E14BA" w14:textId="77777777" w:rsidR="007E0DBF" w:rsidRDefault="007E0DBF" w:rsidP="00C779BF">
      <w:pPr>
        <w:rPr>
          <w:ins w:id="963" w:author="Keshav Singh" w:date="2025-02-26T13:50:00Z" w16du:dateUtc="2025-02-26T08:20:00Z"/>
        </w:rPr>
      </w:pPr>
    </w:p>
    <w:p w14:paraId="6710DE2A" w14:textId="77777777" w:rsidR="007E0DBF" w:rsidRDefault="007E0DBF" w:rsidP="00C779BF">
      <w:pPr>
        <w:rPr>
          <w:ins w:id="964" w:author="Keshav Singh" w:date="2025-02-26T13:50:00Z" w16du:dateUtc="2025-02-26T08:20:00Z"/>
        </w:rPr>
      </w:pPr>
    </w:p>
    <w:p w14:paraId="4C4AFCDF" w14:textId="77777777" w:rsidR="007E0DBF" w:rsidRDefault="007E0DBF" w:rsidP="00C779BF">
      <w:pPr>
        <w:rPr>
          <w:ins w:id="965" w:author="Keshav Singh" w:date="2025-02-26T13:50:00Z" w16du:dateUtc="2025-02-26T08:20:00Z"/>
        </w:rPr>
      </w:pPr>
    </w:p>
    <w:p w14:paraId="37706041" w14:textId="77777777" w:rsidR="007E0DBF" w:rsidRDefault="007E0DBF">
      <w:pPr>
        <w:rPr>
          <w:ins w:id="966" w:author="Keshav Singh" w:date="2025-02-25T15:06:00Z" w16du:dateUtc="2025-02-25T09:36:00Z"/>
        </w:rPr>
        <w:pPrChange w:id="967" w:author="Keshav Singh" w:date="2025-02-28T09:57:00Z" w16du:dateUtc="2025-02-28T04:27:00Z">
          <w:pPr>
            <w:pStyle w:val="Heading4"/>
          </w:pPr>
        </w:pPrChange>
      </w:pPr>
    </w:p>
    <w:p w14:paraId="42C65F2A" w14:textId="77777777" w:rsidR="00874EBC" w:rsidRDefault="00874EBC">
      <w:pPr>
        <w:rPr>
          <w:ins w:id="968" w:author="Keshav Singh" w:date="2025-02-25T15:06:00Z" w16du:dateUtc="2025-02-25T09:36:00Z"/>
        </w:rPr>
        <w:pPrChange w:id="969" w:author="Keshav Singh" w:date="2025-02-28T09:57:00Z" w16du:dateUtc="2025-02-28T04:27:00Z">
          <w:pPr>
            <w:pStyle w:val="Heading4"/>
          </w:pPr>
        </w:pPrChange>
      </w:pPr>
    </w:p>
    <w:p w14:paraId="64491C3C" w14:textId="60CA0FA0" w:rsidR="00065FC4" w:rsidRPr="00D17145" w:rsidRDefault="00000000">
      <w:pPr>
        <w:pStyle w:val="Heading2"/>
        <w:pPrChange w:id="970" w:author="Keshav Singh" w:date="2025-02-28T09:57:00Z" w16du:dateUtc="2025-02-28T04:27:00Z">
          <w:pPr>
            <w:pStyle w:val="Heading4"/>
          </w:pPr>
        </w:pPrChange>
      </w:pPr>
      <w:r w:rsidRPr="00D17145">
        <w:rPr>
          <w:bCs w:val="0"/>
          <w:color w:val="0A2F40" w:themeColor="accent1" w:themeShade="7F"/>
          <w:rPrChange w:id="971" w:author="Keshav Singh" w:date="2025-02-26T13:51:00Z" w16du:dateUtc="2025-02-26T08:21:00Z">
            <w:rPr>
              <w:rStyle w:val="Strong"/>
              <w:bCs w:val="0"/>
            </w:rPr>
          </w:rPrChange>
        </w:rPr>
        <w:lastRenderedPageBreak/>
        <w:t xml:space="preserve">Authentication Policy / </w:t>
      </w:r>
      <w:proofErr w:type="spellStart"/>
      <w:r w:rsidRPr="00D17145">
        <w:rPr>
          <w:bCs w:val="0"/>
          <w:color w:val="0A2F40" w:themeColor="accent1" w:themeShade="7F"/>
          <w:rPrChange w:id="972" w:author="Keshav Singh" w:date="2025-02-26T13:51:00Z" w16du:dateUtc="2025-02-26T08:21:00Z">
            <w:rPr>
              <w:rStyle w:val="Strong"/>
              <w:bCs w:val="0"/>
            </w:rPr>
          </w:rPrChange>
        </w:rPr>
        <w:t>Datashare</w:t>
      </w:r>
      <w:proofErr w:type="spellEnd"/>
      <w:r w:rsidRPr="00D17145">
        <w:rPr>
          <w:bCs w:val="0"/>
          <w:color w:val="0A2F40" w:themeColor="accent1" w:themeShade="7F"/>
          <w:rPrChange w:id="973" w:author="Keshav Singh" w:date="2025-02-26T13:51:00Z" w16du:dateUtc="2025-02-26T08:21:00Z">
            <w:rPr>
              <w:rStyle w:val="Strong"/>
              <w:bCs w:val="0"/>
            </w:rPr>
          </w:rPrChange>
        </w:rPr>
        <w:t xml:space="preserve"> Policy:</w:t>
      </w:r>
    </w:p>
    <w:p w14:paraId="63CD194A" w14:textId="77777777" w:rsidR="00065FC4" w:rsidRDefault="00000000">
      <w:pPr>
        <w:pStyle w:val="NormalWeb"/>
        <w:numPr>
          <w:ilvl w:val="0"/>
          <w:numId w:val="25"/>
        </w:numPr>
        <w:pPrChange w:id="974" w:author="Keshav Singh" w:date="2025-02-28T09:57:00Z" w16du:dateUtc="2025-02-28T04:27:00Z">
          <w:pPr>
            <w:pStyle w:val="NormalWeb"/>
          </w:pPr>
        </w:pPrChange>
      </w:pPr>
      <w:r>
        <w:t>On clicking Authentication Policy tab, List of all previously created Authentication Policies are displayed.</w:t>
      </w:r>
    </w:p>
    <w:p w14:paraId="4E501083" w14:textId="77777777" w:rsidR="00065FC4" w:rsidRDefault="00000000">
      <w:pPr>
        <w:pStyle w:val="NormalWeb"/>
        <w:numPr>
          <w:ilvl w:val="0"/>
          <w:numId w:val="25"/>
        </w:numPr>
        <w:pPrChange w:id="975" w:author="Keshav Singh" w:date="2025-02-28T09:57:00Z" w16du:dateUtc="2025-02-28T04:27:00Z">
          <w:pPr>
            <w:pStyle w:val="NormalWeb"/>
          </w:pPr>
        </w:pPrChange>
      </w:pPr>
      <w:r>
        <w:t xml:space="preserve">On clicking </w:t>
      </w:r>
      <w:proofErr w:type="spellStart"/>
      <w:r>
        <w:t>Datashare</w:t>
      </w:r>
      <w:proofErr w:type="spellEnd"/>
      <w:r>
        <w:t xml:space="preserve"> Policy tab, List of all previously created </w:t>
      </w:r>
      <w:proofErr w:type="spellStart"/>
      <w:r>
        <w:t>Datashare</w:t>
      </w:r>
      <w:proofErr w:type="spellEnd"/>
      <w:r>
        <w:t xml:space="preserve"> Policies are displayed.</w:t>
      </w:r>
    </w:p>
    <w:p w14:paraId="36EF0420" w14:textId="77777777" w:rsidR="00A22D54" w:rsidRDefault="00A22D54" w:rsidP="00C779BF">
      <w:pPr>
        <w:pStyle w:val="NormalWeb"/>
        <w:rPr>
          <w:ins w:id="976" w:author="Keshav Singh" w:date="2025-02-25T15:45:00Z" w16du:dateUtc="2025-02-25T10:15:00Z"/>
        </w:rPr>
      </w:pPr>
    </w:p>
    <w:p w14:paraId="70964941" w14:textId="0A015FDE" w:rsidR="00065FC4" w:rsidRDefault="00A22D54" w:rsidP="00C779BF">
      <w:pPr>
        <w:pStyle w:val="NormalWeb"/>
        <w:rPr>
          <w:ins w:id="977" w:author="Keshav Singh" w:date="2025-02-25T15:46:00Z" w16du:dateUtc="2025-02-25T10:16:00Z"/>
        </w:rPr>
      </w:pPr>
      <w:ins w:id="978" w:author="Keshav Singh" w:date="2025-02-25T15:46:00Z" w16du:dateUtc="2025-02-25T10:16:00Z">
        <w:r>
          <w:t xml:space="preserve">Note: </w:t>
        </w:r>
      </w:ins>
      <w:r>
        <w:t xml:space="preserve">The steps and features are same for both Authentication and </w:t>
      </w:r>
      <w:proofErr w:type="spellStart"/>
      <w:r>
        <w:t>Datashare</w:t>
      </w:r>
      <w:proofErr w:type="spellEnd"/>
      <w:r>
        <w:t xml:space="preserve"> Policy.</w:t>
      </w:r>
    </w:p>
    <w:p w14:paraId="253A43BB" w14:textId="77777777" w:rsidR="00A35C9D" w:rsidRDefault="00A35C9D" w:rsidP="00C779BF">
      <w:pPr>
        <w:pStyle w:val="NormalWeb"/>
      </w:pPr>
    </w:p>
    <w:p w14:paraId="50853062" w14:textId="77777777" w:rsidR="00065FC4" w:rsidRDefault="00000000" w:rsidP="00C779BF">
      <w:pPr>
        <w:pStyle w:val="NormalWeb"/>
      </w:pPr>
      <w:r>
        <w:t>Policies can have the following status - Draft, Activated or Deactivated.</w:t>
      </w:r>
    </w:p>
    <w:p w14:paraId="209DFD7D" w14:textId="77777777" w:rsidR="00065FC4" w:rsidRDefault="00000000" w:rsidP="00C779BF">
      <w:pPr>
        <w:pStyle w:val="NormalWeb"/>
        <w:numPr>
          <w:ilvl w:val="0"/>
          <w:numId w:val="14"/>
        </w:numPr>
      </w:pPr>
      <w:r>
        <w:t xml:space="preserve">Only Draft or Activated row items are clickable which </w:t>
      </w:r>
      <w:r w:rsidRPr="00636A9B">
        <w:rPr>
          <w:highlight w:val="yellow"/>
          <w:rPrChange w:id="979" w:author="Keshav Singh" w:date="2025-02-25T15:49:00Z" w16du:dateUtc="2025-02-25T10:19:00Z">
            <w:rPr/>
          </w:rPrChange>
        </w:rPr>
        <w:t>navigates</w:t>
      </w:r>
      <w:r>
        <w:t xml:space="preserve"> to View Authentication Policy details.</w:t>
      </w:r>
    </w:p>
    <w:p w14:paraId="68126EBD" w14:textId="1B4E67AC" w:rsidR="00065FC4" w:rsidRDefault="00000000" w:rsidP="00C779BF">
      <w:pPr>
        <w:pStyle w:val="NormalWeb"/>
        <w:numPr>
          <w:ilvl w:val="0"/>
          <w:numId w:val="14"/>
        </w:numPr>
      </w:pPr>
      <w:r>
        <w:t>Action</w:t>
      </w:r>
      <w:ins w:id="980" w:author="Keshav Singh" w:date="2025-02-25T15:50:00Z" w16du:dateUtc="2025-02-25T10:20:00Z">
        <w:r w:rsidR="0086475E">
          <w:t xml:space="preserve"> </w:t>
        </w:r>
      </w:ins>
      <w:r>
        <w:t>-</w:t>
      </w:r>
      <w:ins w:id="981" w:author="Keshav Singh" w:date="2025-02-25T15:50:00Z" w16du:dateUtc="2025-02-25T10:20:00Z">
        <w:r w:rsidR="0086475E">
          <w:t xml:space="preserve"> </w:t>
        </w:r>
      </w:ins>
      <w:r>
        <w:t>Action menu displays a common menu item (View, Clone, Deactivate) with only the following menu items enabled for clicking based on below statuses:</w:t>
      </w:r>
    </w:p>
    <w:p w14:paraId="262F29B2" w14:textId="77777777" w:rsidR="00065FC4" w:rsidRDefault="00000000" w:rsidP="00C779BF">
      <w:pPr>
        <w:pStyle w:val="NormalWeb"/>
        <w:numPr>
          <w:ilvl w:val="1"/>
          <w:numId w:val="14"/>
        </w:numPr>
      </w:pPr>
      <w:r>
        <w:t>Draft → Publish, View, Edit</w:t>
      </w:r>
    </w:p>
    <w:p w14:paraId="7A5F4DC1" w14:textId="77777777" w:rsidR="00065FC4" w:rsidRDefault="00000000" w:rsidP="00C779BF">
      <w:pPr>
        <w:pStyle w:val="NormalWeb"/>
        <w:numPr>
          <w:ilvl w:val="1"/>
          <w:numId w:val="14"/>
        </w:numPr>
      </w:pPr>
      <w:r>
        <w:t>Activated</w:t>
      </w:r>
      <w:r>
        <w:rPr>
          <w:rStyle w:val="Strong"/>
        </w:rPr>
        <w:t xml:space="preserve"> →</w:t>
      </w:r>
      <w:r>
        <w:t xml:space="preserve"> View , Clone , Deactivate</w:t>
      </w:r>
    </w:p>
    <w:p w14:paraId="3536D8E1" w14:textId="77777777" w:rsidR="00065FC4" w:rsidRDefault="00000000" w:rsidP="00C779BF">
      <w:pPr>
        <w:pStyle w:val="NormalWeb"/>
        <w:numPr>
          <w:ilvl w:val="1"/>
          <w:numId w:val="14"/>
        </w:numPr>
      </w:pPr>
      <w:r>
        <w:t>Deactivated → View</w:t>
      </w:r>
    </w:p>
    <w:p w14:paraId="142AFBA5"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"C:/818b032af938551ce4f13238d871e5b25b1812adc88d5f8345fad343bf6d6d8d"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"C:/818b032af938551ce4f13238d871e5b25b1812adc88d5f8345fad343bf6d6d8d" \* MERGEFORMATINET </w:instrText>
      </w:r>
      <w:r>
        <w:rPr>
          <w:rFonts w:eastAsia="Times New Roman"/>
          <w:noProof/>
        </w:rPr>
        <w:fldChar w:fldCharType="separate"/>
      </w:r>
      <w:r w:rsidR="00EA2179">
        <w:rPr>
          <w:rFonts w:eastAsia="Times New Roman"/>
          <w:noProof/>
        </w:rPr>
        <w:pict w14:anchorId="6735B95F">
          <v:shape id="_x0000_i1083" type="#_x0000_t75" alt="" style="width:468pt;height:3in;mso-width-percent:0;mso-height-percent:0;mso-width-percent:0;mso-height-percent:0">
            <v:imagedata r:id="rId103" r:href="rId10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D6AB2A2" w14:textId="678C8C6E" w:rsidR="006F405E" w:rsidRDefault="006F405E">
      <w:pPr>
        <w:pStyle w:val="Heading3"/>
        <w:rPr>
          <w:ins w:id="982" w:author="Keshav Singh" w:date="2025-02-25T15:50:00Z" w16du:dateUtc="2025-02-25T10:20:00Z"/>
        </w:rPr>
        <w:pPrChange w:id="983" w:author="Keshav Singh" w:date="2025-02-28T09:57:00Z" w16du:dateUtc="2025-02-28T04:27:00Z">
          <w:pPr>
            <w:pStyle w:val="NormalWeb"/>
          </w:pPr>
        </w:pPrChange>
      </w:pPr>
      <w:ins w:id="984" w:author="Keshav Singh" w:date="2025-02-25T15:51:00Z" w16du:dateUtc="2025-02-25T10:21:00Z">
        <w:r w:rsidRPr="00285E3F">
          <w:rPr>
            <w:color w:val="0F4761" w:themeColor="accent1" w:themeShade="BF"/>
            <w:highlight w:val="yellow"/>
            <w:rPrChange w:id="985" w:author="Keshav Singh" w:date="2025-02-25T15:51:00Z" w16du:dateUtc="2025-02-25T10:21:00Z">
              <w:rPr>
                <w:b/>
              </w:rPr>
            </w:rPrChange>
          </w:rPr>
          <w:t>Create Authentication Policy</w:t>
        </w:r>
      </w:ins>
    </w:p>
    <w:p w14:paraId="50049C7E" w14:textId="48EAA9B6" w:rsidR="00065FC4" w:rsidRDefault="00000000" w:rsidP="00C779BF">
      <w:pPr>
        <w:pStyle w:val="NormalWeb"/>
      </w:pPr>
      <w:r>
        <w:t>On clicking ‘</w:t>
      </w:r>
      <w:r>
        <w:rPr>
          <w:shd w:val="clear" w:color="auto" w:fill="D3F1A7"/>
        </w:rPr>
        <w:t>Create Authentication Policy</w:t>
      </w:r>
      <w:r>
        <w:t>’ button, Partner Admin</w:t>
      </w:r>
      <w:ins w:id="986" w:author="Keshav Singh" w:date="2025-02-25T15:53:00Z" w16du:dateUtc="2025-02-25T10:23:00Z">
        <w:r w:rsidR="00616BAB">
          <w:t xml:space="preserve"> </w:t>
        </w:r>
      </w:ins>
      <w:r>
        <w:t>/ Policy manager is navigated to Create Authentication Policy page where details such as policy group, policy name, description etc will have to be entered</w:t>
      </w:r>
    </w:p>
    <w:p w14:paraId="7AE8B504" w14:textId="77777777" w:rsidR="005356C3" w:rsidRDefault="00000000" w:rsidP="00C779BF">
      <w:pPr>
        <w:pStyle w:val="NormalWeb"/>
        <w:rPr>
          <w:ins w:id="987" w:author="Keshav Singh" w:date="2025-02-25T15:55:00Z" w16du:dateUtc="2025-02-25T10:25:00Z"/>
        </w:rPr>
      </w:pPr>
      <w:r w:rsidRPr="005356C3">
        <w:rPr>
          <w:b/>
          <w:bCs/>
          <w:rPrChange w:id="988" w:author="Keshav Singh" w:date="2025-02-25T15:55:00Z" w16du:dateUtc="2025-02-25T10:25:00Z">
            <w:rPr/>
          </w:rPrChange>
        </w:rPr>
        <w:t>Note</w:t>
      </w:r>
      <w:r>
        <w:t xml:space="preserve">: </w:t>
      </w:r>
    </w:p>
    <w:p w14:paraId="5BF4666A" w14:textId="2699F214" w:rsidR="00065FC4" w:rsidRDefault="00000000" w:rsidP="00C779BF">
      <w:pPr>
        <w:pStyle w:val="NormalWeb"/>
      </w:pPr>
      <w:r>
        <w:lastRenderedPageBreak/>
        <w:t>Only active policy groups are available in the policy group dropdown.</w:t>
      </w:r>
    </w:p>
    <w:p w14:paraId="4A09C5C7" w14:textId="49609896" w:rsidR="00065FC4" w:rsidRDefault="000A2355" w:rsidP="00C779BF">
      <w:pPr>
        <w:pStyle w:val="NormalWeb"/>
      </w:pPr>
      <w:ins w:id="989" w:author="Keshav Singh" w:date="2025-02-25T15:55:00Z" w16du:dateUtc="2025-02-25T10:25:00Z">
        <w:r>
          <w:t>C</w:t>
        </w:r>
      </w:ins>
      <w:del w:id="990" w:author="Keshav Singh" w:date="2025-02-25T15:55:00Z" w16du:dateUtc="2025-02-25T10:25:00Z">
        <w:r w:rsidDel="000A2355">
          <w:delText>c</w:delText>
        </w:r>
      </w:del>
      <w:r>
        <w:t xml:space="preserve">lick on the upload button to upload policy data . Only </w:t>
      </w:r>
      <w:proofErr w:type="spellStart"/>
      <w:r>
        <w:t>json</w:t>
      </w:r>
      <w:proofErr w:type="spellEnd"/>
      <w:r>
        <w:t xml:space="preserve"> files are allowed for upload.</w:t>
      </w:r>
    </w:p>
    <w:p w14:paraId="73F531E4"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"C:/4a9b3097031f8105851586799362ac8c82ab8910c5cd60e5969a4e35aef54625"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"C:/4a9b3097031f8105851586799362ac8c82ab8910c5cd60e5969a4e35aef54625" \* MERGEFORMATINET </w:instrText>
      </w:r>
      <w:r>
        <w:rPr>
          <w:rFonts w:eastAsia="Times New Roman"/>
          <w:noProof/>
        </w:rPr>
        <w:fldChar w:fldCharType="separate"/>
      </w:r>
      <w:r w:rsidR="00EA2179">
        <w:rPr>
          <w:rFonts w:eastAsia="Times New Roman"/>
          <w:noProof/>
        </w:rPr>
        <w:pict w14:anchorId="658586B8">
          <v:shape id="_x0000_i1082" type="#_x0000_t75" alt="" style="width:468pt;height:204.2pt;mso-width-percent:0;mso-height-percent:0;mso-width-percent:0;mso-height-percent:0">
            <v:imagedata r:id="rId105" r:href="rId10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087E66D" w14:textId="4C0941E3" w:rsidR="00065FC4" w:rsidRDefault="00000000" w:rsidP="00C779BF">
      <w:pPr>
        <w:pStyle w:val="NormalWeb"/>
      </w:pPr>
      <w:r>
        <w:t>Before saving the policy in draft, the policy data can be edited in the text</w:t>
      </w:r>
      <w:ins w:id="991" w:author="Keshav Singh" w:date="2025-02-25T15:55:00Z" w16du:dateUtc="2025-02-25T10:25:00Z">
        <w:r w:rsidR="00CE6C91">
          <w:t xml:space="preserve"> </w:t>
        </w:r>
      </w:ins>
      <w:r>
        <w:t xml:space="preserve">area after policy data </w:t>
      </w:r>
      <w:proofErr w:type="spellStart"/>
      <w:r>
        <w:t>json</w:t>
      </w:r>
      <w:proofErr w:type="spellEnd"/>
      <w:r>
        <w:t xml:space="preserve"> file has been successfully uploaded.</w:t>
      </w:r>
    </w:p>
    <w:p w14:paraId="189F9AF9"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"C:/d0b187455cf7dd3ca79541b99394ff1faa9cfbac223955cda8be203f55c07d2d"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"C:/d0b187455cf7dd3ca79541b99394ff1faa9cfbac223955cda8be203f55c07d2d" \* MERGEFORMATINET </w:instrText>
      </w:r>
      <w:r>
        <w:rPr>
          <w:rFonts w:eastAsia="Times New Roman"/>
          <w:noProof/>
        </w:rPr>
        <w:fldChar w:fldCharType="separate"/>
      </w:r>
      <w:r w:rsidR="00EA2179">
        <w:rPr>
          <w:rFonts w:eastAsia="Times New Roman"/>
          <w:noProof/>
        </w:rPr>
        <w:pict w14:anchorId="19129503">
          <v:shape id="_x0000_i1081" type="#_x0000_t75" alt="" style="width:469.15pt;height:209.25pt;mso-width-percent:0;mso-height-percent:0;mso-width-percent:0;mso-height-percent:0">
            <v:imagedata r:id="rId107" r:href="rId10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E08FEDA" w14:textId="77777777" w:rsidR="00065FC4" w:rsidRDefault="00000000" w:rsidP="00C779BF">
      <w:pPr>
        <w:pStyle w:val="NormalWeb"/>
      </w:pPr>
      <w:r>
        <w:t>On clicking on Save as Draft, following success message appears</w:t>
      </w:r>
      <w:del w:id="992" w:author="Keshav Singh" w:date="2025-02-25T15:56:00Z" w16du:dateUtc="2025-02-25T10:26:00Z">
        <w:r w:rsidDel="00260C92">
          <w:delText xml:space="preserve"> </w:delText>
        </w:r>
      </w:del>
      <w:r>
        <w:t>.</w:t>
      </w:r>
    </w:p>
    <w:p w14:paraId="7A25B41A"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"C:/b08c497810ce19ca181605eddcac86c445fdfcc827838dea342e4af5b5c3262c"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"C:/b08c497810ce19ca181605eddcac86c445fdfcc827838dea342e4af5b5c3262c" \* MERGEFORMATINET </w:instrText>
      </w:r>
      <w:r>
        <w:rPr>
          <w:rFonts w:eastAsia="Times New Roman"/>
          <w:noProof/>
        </w:rPr>
        <w:fldChar w:fldCharType="separate"/>
      </w:r>
      <w:r w:rsidR="00EA2179">
        <w:rPr>
          <w:rFonts w:eastAsia="Times New Roman"/>
          <w:noProof/>
        </w:rPr>
        <w:pict w14:anchorId="7A83DBE6">
          <v:shape id="_x0000_i1080" type="#_x0000_t75" alt="" style="width:469.15pt;height:207pt;mso-width-percent:0;mso-height-percent:0;mso-width-percent:0;mso-height-percent:0">
            <v:imagedata r:id="rId109" r:href="rId11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37B5185" w14:textId="77777777" w:rsidR="00065FC4" w:rsidRDefault="00000000" w:rsidP="00C779BF">
      <w:pPr>
        <w:pStyle w:val="NormalWeb"/>
      </w:pPr>
      <w:r>
        <w:t>On clicking ‘Go Back’, admin is navigated back to tabular view where the policy is saved as ‘draft’ status.</w:t>
      </w:r>
    </w:p>
    <w:p w14:paraId="7CF30965"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"C:/59898323d75acc06ae105a0989b2235ae0ae0029863577b975335a67cf900edb"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"C:/59898323d75acc06ae105a0989b2235ae0ae0029863577b975335a67cf900edb" \* MERGEFORMATINET </w:instrText>
      </w:r>
      <w:r>
        <w:rPr>
          <w:rFonts w:eastAsia="Times New Roman"/>
          <w:noProof/>
        </w:rPr>
        <w:fldChar w:fldCharType="separate"/>
      </w:r>
      <w:r w:rsidR="00EA2179">
        <w:rPr>
          <w:rFonts w:eastAsia="Times New Roman"/>
          <w:noProof/>
        </w:rPr>
        <w:pict w14:anchorId="4CCD31E8">
          <v:shape id="_x0000_i1079" type="#_x0000_t75" alt="" style="width:468pt;height:204.75pt;mso-width-percent:0;mso-height-percent:0;mso-width-percent:0;mso-height-percent:0">
            <v:imagedata r:id="rId111" r:href="rId11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2BC5CBC" w14:textId="77777777" w:rsidR="00065FC4" w:rsidRDefault="00000000" w:rsidP="00C779BF">
      <w:pPr>
        <w:pStyle w:val="NormalWeb"/>
      </w:pPr>
      <w:r>
        <w:t>The</w:t>
      </w:r>
      <w:r>
        <w:rPr>
          <w:shd w:val="clear" w:color="auto" w:fill="D3F1A7"/>
        </w:rPr>
        <w:t xml:space="preserve"> Edit option provided to Draft policy </w:t>
      </w:r>
      <w:r>
        <w:t>can be used by admin to make any changes in the policy details (except policy group) before publishing the policy.</w:t>
      </w:r>
    </w:p>
    <w:p w14:paraId="5F3E412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"C:/aab3421c1b1684e43e6097a1fd18eea7eb13f64e15cbcc7a2143c4a3e78dced0"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"C:/aab3421c1b1684e43e6097a1fd18eea7eb13f64e15cbcc7a2143c4a3e78dced0" \* MERGEFORMATINET </w:instrText>
      </w:r>
      <w:r>
        <w:rPr>
          <w:rFonts w:eastAsia="Times New Roman"/>
          <w:noProof/>
        </w:rPr>
        <w:fldChar w:fldCharType="separate"/>
      </w:r>
      <w:r w:rsidR="00EA2179">
        <w:rPr>
          <w:rFonts w:eastAsia="Times New Roman"/>
          <w:noProof/>
        </w:rPr>
        <w:pict w14:anchorId="37F12513">
          <v:shape id="_x0000_i1078" type="#_x0000_t75" alt="" style="width:468pt;height:205.9pt;mso-width-percent:0;mso-height-percent:0;mso-width-percent:0;mso-height-percent:0">
            <v:imagedata r:id="rId113" r:href="rId11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2558EF7" w14:textId="77777777" w:rsidR="00065FC4" w:rsidRDefault="00000000" w:rsidP="00C779BF">
      <w:pPr>
        <w:pStyle w:val="NormalWeb"/>
      </w:pPr>
      <w:r>
        <w:t>On submitting after making required changes, a success message appears.</w:t>
      </w:r>
    </w:p>
    <w:p w14:paraId="575A7CDC"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"C:/60a0031e9a947a29ff1da67893a0e340c8a1a1c57bc2724936ef6cfe94793c2d"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"C:/60a0031e9a947a29ff1da67893a0e340c8a1a1c57bc2724936ef6cfe94793c2d" \* MERGEFORMATINET </w:instrText>
      </w:r>
      <w:r>
        <w:rPr>
          <w:rFonts w:eastAsia="Times New Roman"/>
          <w:noProof/>
        </w:rPr>
        <w:fldChar w:fldCharType="separate"/>
      </w:r>
      <w:r w:rsidR="00EA2179">
        <w:rPr>
          <w:rFonts w:eastAsia="Times New Roman"/>
          <w:noProof/>
        </w:rPr>
        <w:pict w14:anchorId="79C16F39">
          <v:shape id="_x0000_i1077" type="#_x0000_t75" alt="" style="width:469.15pt;height:201.95pt;mso-width-percent:0;mso-height-percent:0;mso-width-percent:0;mso-height-percent:0">
            <v:imagedata r:id="rId115" r:href="rId11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574E9C0" w14:textId="77777777" w:rsidR="00065FC4" w:rsidRDefault="00000000" w:rsidP="00C779BF">
      <w:pPr>
        <w:pStyle w:val="NormalWeb"/>
      </w:pPr>
      <w:r>
        <w:t>To</w:t>
      </w:r>
      <w:r>
        <w:rPr>
          <w:shd w:val="clear" w:color="auto" w:fill="D3F1A7"/>
        </w:rPr>
        <w:t xml:space="preserve"> publish policy</w:t>
      </w:r>
      <w:r>
        <w:t xml:space="preserve"> which is currently in draft status, click on ‘publish’ option in action menu. A popup window appears seeking for confirmation to publish.</w:t>
      </w:r>
    </w:p>
    <w:p w14:paraId="31383ED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"C:/ab1e04da5119c1d8946751e74c0914c93876bd261390ae697472f7fa872b9f39"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"C:/ab1e04da5119c1d8946751e74c0914c93876bd261390ae697472f7fa872b9f39" \* MERGEFORMATINET </w:instrText>
      </w:r>
      <w:r>
        <w:rPr>
          <w:rFonts w:eastAsia="Times New Roman"/>
          <w:noProof/>
        </w:rPr>
        <w:fldChar w:fldCharType="separate"/>
      </w:r>
      <w:r w:rsidR="00EA2179">
        <w:rPr>
          <w:rFonts w:eastAsia="Times New Roman"/>
          <w:noProof/>
        </w:rPr>
        <w:pict w14:anchorId="0E4BAE64">
          <v:shape id="_x0000_i1076" type="#_x0000_t75" alt="" style="width:468pt;height:204.2pt;mso-width-percent:0;mso-height-percent:0;mso-width-percent:0;mso-height-percent:0">
            <v:imagedata r:id="rId117" r:href="rId11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5CED07C" w14:textId="77777777" w:rsidR="00065FC4" w:rsidRDefault="00000000" w:rsidP="00C779BF">
      <w:pPr>
        <w:pStyle w:val="NormalWeb"/>
      </w:pPr>
      <w:r>
        <w:t>On clicking Publish, a success message appears . Click on close to close the window.</w:t>
      </w:r>
    </w:p>
    <w:p w14:paraId="7A2108D9"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"C:/eb5f34869517e39cf78252053df784e6b9790f5bee333168b6227fbfb6fdebf9"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"C:/eb5f34869517e39cf78252053df784e6b9790f5bee333168b6227fbfb6fdebf9" \* MERGEFORMATINET </w:instrText>
      </w:r>
      <w:r>
        <w:rPr>
          <w:rFonts w:eastAsia="Times New Roman"/>
          <w:noProof/>
        </w:rPr>
        <w:fldChar w:fldCharType="separate"/>
      </w:r>
      <w:r w:rsidR="00EA2179">
        <w:rPr>
          <w:rFonts w:eastAsia="Times New Roman"/>
          <w:noProof/>
        </w:rPr>
        <w:pict w14:anchorId="38EE94AB">
          <v:shape id="_x0000_i1075" type="#_x0000_t75" alt="" style="width:469.15pt;height:201.95pt;mso-width-percent:0;mso-height-percent:0;mso-width-percent:0;mso-height-percent:0">
            <v:imagedata r:id="rId119" r:href="rId12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05D6AEF" w14:textId="77777777" w:rsidR="00065FC4" w:rsidRDefault="00000000" w:rsidP="00C779BF">
      <w:pPr>
        <w:pStyle w:val="NormalWeb"/>
      </w:pPr>
      <w:r>
        <w:t>The given policy changes to ‘Activated’ status after being published. Once activated, the admin cannot edit the policy, hence the option is disabled.</w:t>
      </w:r>
    </w:p>
    <w:p w14:paraId="7ADC47A2"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"C:/450c7979e1b88eb9f6d0a72275277017e35c56ec1cd6065142eb1fa044578f3b"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"C:/450c7979e1b88eb9f6d0a72275277017e35c56ec1cd6065142eb1fa044578f3b" \* MERGEFORMATINET </w:instrText>
      </w:r>
      <w:r>
        <w:rPr>
          <w:rFonts w:eastAsia="Times New Roman"/>
          <w:noProof/>
        </w:rPr>
        <w:fldChar w:fldCharType="separate"/>
      </w:r>
      <w:r w:rsidR="00EA2179">
        <w:rPr>
          <w:rFonts w:eastAsia="Times New Roman"/>
          <w:noProof/>
        </w:rPr>
        <w:pict w14:anchorId="1C396068">
          <v:shape id="_x0000_i1074" type="#_x0000_t75" alt="" style="width:468pt;height:201.95pt;mso-width-percent:0;mso-height-percent:0;mso-width-percent:0;mso-height-percent:0">
            <v:imagedata r:id="rId121" r:href="rId12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C71D4AE" w14:textId="77777777" w:rsidR="007B3F48" w:rsidRDefault="007B3F48">
      <w:pPr>
        <w:rPr>
          <w:ins w:id="993" w:author="Keshav Singh" w:date="2025-02-25T15:58:00Z" w16du:dateUtc="2025-02-25T10:28:00Z"/>
          <w:highlight w:val="yellow"/>
        </w:rPr>
        <w:pPrChange w:id="994" w:author="Keshav Singh" w:date="2025-02-28T09:57:00Z" w16du:dateUtc="2025-02-28T04:27:00Z">
          <w:pPr>
            <w:pStyle w:val="Heading4"/>
          </w:pPr>
        </w:pPrChange>
      </w:pPr>
    </w:p>
    <w:p w14:paraId="762C3BE6" w14:textId="2B880699" w:rsidR="007B3F48" w:rsidRDefault="007B3F48">
      <w:pPr>
        <w:pStyle w:val="Heading3"/>
        <w:rPr>
          <w:ins w:id="995" w:author="Keshav Singh" w:date="2025-02-25T15:58:00Z" w16du:dateUtc="2025-02-25T10:28:00Z"/>
        </w:rPr>
        <w:pPrChange w:id="996" w:author="Keshav Singh" w:date="2025-02-28T09:57:00Z" w16du:dateUtc="2025-02-28T04:27:00Z">
          <w:pPr>
            <w:pStyle w:val="NormalWeb"/>
          </w:pPr>
        </w:pPrChange>
      </w:pPr>
      <w:ins w:id="997" w:author="Keshav Singh" w:date="2025-02-25T15:58:00Z" w16du:dateUtc="2025-02-25T10:28:00Z">
        <w:r w:rsidRPr="007B3F48">
          <w:rPr>
            <w:color w:val="0F4761" w:themeColor="accent1" w:themeShade="BF"/>
            <w:highlight w:val="yellow"/>
            <w:rPrChange w:id="998" w:author="Keshav Singh" w:date="2025-02-25T15:58:00Z" w16du:dateUtc="2025-02-25T10:28:00Z">
              <w:rPr>
                <w:b/>
              </w:rPr>
            </w:rPrChange>
          </w:rPr>
          <w:t>Clone Policy</w:t>
        </w:r>
      </w:ins>
    </w:p>
    <w:p w14:paraId="6FB518DF" w14:textId="6922C6A9" w:rsidR="00065FC4" w:rsidRDefault="00000000" w:rsidP="00C779BF">
      <w:pPr>
        <w:pStyle w:val="NormalWeb"/>
      </w:pPr>
      <w:r>
        <w:t xml:space="preserve">To </w:t>
      </w:r>
      <w:r>
        <w:rPr>
          <w:shd w:val="clear" w:color="auto" w:fill="D3F1A7"/>
        </w:rPr>
        <w:t>clone any active policy onto another policy group</w:t>
      </w:r>
      <w:r>
        <w:t>, click on ‘clone’ in action menu. A popup window appears to select the policy group where the policy has to be cloned.</w:t>
      </w:r>
    </w:p>
    <w:p w14:paraId="118808FE"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"C:/21db6db2961fbc272314816148725eff831e0c2d76cc6590066e5c74045074ed"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"C:/21db6db2961fbc272314816148725eff831e0c2d76cc6590066e5c74045074ed" \* MERGEFORMATINET </w:instrText>
      </w:r>
      <w:r>
        <w:rPr>
          <w:rFonts w:eastAsia="Times New Roman"/>
          <w:noProof/>
        </w:rPr>
        <w:fldChar w:fldCharType="separate"/>
      </w:r>
      <w:r w:rsidR="00EA2179">
        <w:rPr>
          <w:rFonts w:eastAsia="Times New Roman"/>
          <w:noProof/>
        </w:rPr>
        <w:pict w14:anchorId="2EAFAA48">
          <v:shape id="_x0000_i1073" type="#_x0000_t75" alt="" style="width:469.15pt;height:204.2pt;mso-width-percent:0;mso-height-percent:0;mso-width-percent:0;mso-height-percent:0">
            <v:imagedata r:id="rId123" r:href="rId12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ACDB3FE" w14:textId="77777777" w:rsidR="00065FC4" w:rsidRDefault="00000000" w:rsidP="00C779BF">
      <w:pPr>
        <w:pStyle w:val="NormalWeb"/>
      </w:pPr>
      <w:r>
        <w:t>On selecting the policy group where policy has to be cloned, click on Clone and a success message appears.</w:t>
      </w:r>
    </w:p>
    <w:p w14:paraId="307EE833" w14:textId="77777777" w:rsidR="00065FC4" w:rsidRDefault="00000000" w:rsidP="00C779BF">
      <w:pPr>
        <w:pStyle w:val="NormalWeb"/>
      </w:pPr>
      <w:r>
        <w:t>Click on Close to navigate back to List of Authentication Policies screen.</w:t>
      </w:r>
    </w:p>
    <w:p w14:paraId="0F9EA69A"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"C:/b52780d80fcb0f6565f275de93b7cc5495b0f6e5372bc3315b747f8cd446130a"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"C:/b52780d80fcb0f6565f275de93b7cc5495b0f6e5372bc3315b747f8cd446130a" \* MERGEFORMATINET </w:instrText>
      </w:r>
      <w:r>
        <w:rPr>
          <w:rFonts w:eastAsia="Times New Roman"/>
          <w:noProof/>
        </w:rPr>
        <w:fldChar w:fldCharType="separate"/>
      </w:r>
      <w:r w:rsidR="00EA2179">
        <w:rPr>
          <w:rFonts w:eastAsia="Times New Roman"/>
          <w:noProof/>
        </w:rPr>
        <w:pict w14:anchorId="2EBCA3AF">
          <v:shape id="_x0000_i1072" type="#_x0000_t75" alt="" style="width:469.15pt;height:200.25pt;mso-width-percent:0;mso-height-percent:0;mso-width-percent:0;mso-height-percent:0">
            <v:imagedata r:id="rId125" r:href="rId12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14C14E" w14:textId="77777777" w:rsidR="00C2168C" w:rsidRDefault="00C2168C">
      <w:pPr>
        <w:rPr>
          <w:ins w:id="999" w:author="Keshav Singh" w:date="2025-02-25T16:00:00Z" w16du:dateUtc="2025-02-25T10:30:00Z"/>
        </w:rPr>
        <w:pPrChange w:id="1000" w:author="Keshav Singh" w:date="2025-02-28T09:57:00Z" w16du:dateUtc="2025-02-28T04:27:00Z">
          <w:pPr>
            <w:pStyle w:val="Heading4"/>
          </w:pPr>
        </w:pPrChange>
      </w:pPr>
    </w:p>
    <w:p w14:paraId="55F5C7CC" w14:textId="4D653E52" w:rsidR="00C2168C" w:rsidRDefault="00C2168C">
      <w:pPr>
        <w:pStyle w:val="Heading3"/>
        <w:rPr>
          <w:ins w:id="1001" w:author="Keshav Singh" w:date="2025-02-25T16:00:00Z" w16du:dateUtc="2025-02-25T10:30:00Z"/>
        </w:rPr>
        <w:pPrChange w:id="1002" w:author="Keshav Singh" w:date="2025-02-28T09:57:00Z" w16du:dateUtc="2025-02-28T04:27:00Z">
          <w:pPr>
            <w:pStyle w:val="NormalWeb"/>
          </w:pPr>
        </w:pPrChange>
      </w:pPr>
      <w:ins w:id="1003" w:author="Keshav Singh" w:date="2025-02-25T16:00:00Z" w16du:dateUtc="2025-02-25T10:30:00Z">
        <w:r w:rsidRPr="00EE08AD">
          <w:rPr>
            <w:color w:val="0F4761" w:themeColor="accent1" w:themeShade="BF"/>
            <w:highlight w:val="yellow"/>
            <w:rPrChange w:id="1004" w:author="Keshav Singh" w:date="2025-02-25T16:00:00Z" w16du:dateUtc="2025-02-25T10:30:00Z">
              <w:rPr>
                <w:b/>
              </w:rPr>
            </w:rPrChange>
          </w:rPr>
          <w:t>Deactivate Policy</w:t>
        </w:r>
      </w:ins>
    </w:p>
    <w:p w14:paraId="546A0CA7" w14:textId="218A6949" w:rsidR="00065FC4" w:rsidRDefault="00000000" w:rsidP="00C779BF">
      <w:pPr>
        <w:pStyle w:val="NormalWeb"/>
      </w:pPr>
      <w:r>
        <w:t>To deactivate a policy, click on Deactivate option in action menu of any activated policy record. A popup window appears seeking for confirmation.</w:t>
      </w:r>
    </w:p>
    <w:p w14:paraId="0374510B"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"C:/e0c4babf13ec7e9037e6d2057c1cdf01938bed037f7f43992d8c42824fbd5330"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"C:/e0c4babf13ec7e9037e6d2057c1cdf01938bed037f7f43992d8c42824fbd5330" \* MERGEFORMATINET </w:instrText>
      </w:r>
      <w:r>
        <w:rPr>
          <w:rFonts w:eastAsia="Times New Roman"/>
          <w:noProof/>
        </w:rPr>
        <w:fldChar w:fldCharType="separate"/>
      </w:r>
      <w:r w:rsidR="00EA2179">
        <w:rPr>
          <w:rFonts w:eastAsia="Times New Roman"/>
          <w:noProof/>
        </w:rPr>
        <w:pict w14:anchorId="7F231F30">
          <v:shape id="_x0000_i1071" type="#_x0000_t75" alt="" style="width:468pt;height:204.75pt;mso-width-percent:0;mso-height-percent:0;mso-width-percent:0;mso-height-percent:0">
            <v:imagedata r:id="rId127" r:href="rId12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321022C" w14:textId="77777777" w:rsidR="00A82251" w:rsidRDefault="00A82251" w:rsidP="00C779BF">
      <w:pPr>
        <w:pStyle w:val="NormalWeb"/>
        <w:rPr>
          <w:ins w:id="1005" w:author="Keshav Singh" w:date="2025-02-25T16:01:00Z" w16du:dateUtc="2025-02-25T10:31:00Z"/>
        </w:rPr>
      </w:pPr>
    </w:p>
    <w:p w14:paraId="092FC3BF" w14:textId="0CD35048" w:rsidR="00A82251" w:rsidRDefault="00A82251" w:rsidP="00C779BF">
      <w:pPr>
        <w:pStyle w:val="NormalWeb"/>
        <w:rPr>
          <w:ins w:id="1006" w:author="Keshav Singh" w:date="2025-02-25T16:01:00Z" w16du:dateUtc="2025-02-25T10:31:00Z"/>
        </w:rPr>
      </w:pPr>
      <w:ins w:id="1007" w:author="Keshav Singh" w:date="2025-02-25T16:01:00Z" w16du:dateUtc="2025-02-25T10:31:00Z">
        <w:r>
          <w:t xml:space="preserve">Note: </w:t>
        </w:r>
      </w:ins>
    </w:p>
    <w:p w14:paraId="2055B577" w14:textId="3DE7922E" w:rsidR="00065FC4" w:rsidRDefault="00A82251" w:rsidP="00C779BF">
      <w:pPr>
        <w:pStyle w:val="NormalWeb"/>
      </w:pPr>
      <w:ins w:id="1008" w:author="Keshav Singh" w:date="2025-02-25T16:01:00Z" w16du:dateUtc="2025-02-25T10:31:00Z">
        <w:r>
          <w:t>I</w:t>
        </w:r>
      </w:ins>
      <w:del w:id="1009" w:author="Keshav Singh" w:date="2025-02-25T16:01:00Z" w16du:dateUtc="2025-02-25T10:31:00Z">
        <w:r w:rsidDel="00A82251">
          <w:delText>i</w:delText>
        </w:r>
      </w:del>
      <w:r>
        <w:t>f the Policy has active partners associated to it</w:t>
      </w:r>
      <w:del w:id="1010" w:author="Keshav Singh" w:date="2025-02-25T16:01:00Z" w16du:dateUtc="2025-02-25T10:31:00Z">
        <w:r w:rsidDel="000A1BB6">
          <w:delText xml:space="preserve"> ,</w:delText>
        </w:r>
      </w:del>
      <w:r>
        <w:t xml:space="preserve"> i</w:t>
      </w:r>
      <w:ins w:id="1011" w:author="Keshav Singh" w:date="2025-02-25T16:01:00Z" w16du:dateUtc="2025-02-25T10:31:00Z">
        <w:r w:rsidR="000A1BB6">
          <w:t>.</w:t>
        </w:r>
      </w:ins>
      <w:r>
        <w:t>e</w:t>
      </w:r>
      <w:ins w:id="1012" w:author="Keshav Singh" w:date="2025-02-25T16:01:00Z" w16du:dateUtc="2025-02-25T10:31:00Z">
        <w:r w:rsidR="000A1BB6">
          <w:t>.</w:t>
        </w:r>
      </w:ins>
      <w:del w:id="1013" w:author="Keshav Singh" w:date="2025-02-25T16:01:00Z" w16du:dateUtc="2025-02-25T10:31:00Z">
        <w:r w:rsidDel="000A1BB6">
          <w:delText>,</w:delText>
        </w:r>
      </w:del>
      <w:r>
        <w:t xml:space="preserve"> there are </w:t>
      </w:r>
      <w:r w:rsidRPr="000A1BB6">
        <w:rPr>
          <w:b/>
          <w:bCs/>
          <w:rPrChange w:id="1014" w:author="Keshav Singh" w:date="2025-02-25T16:01:00Z" w16du:dateUtc="2025-02-25T10:31:00Z">
            <w:rPr/>
          </w:rPrChange>
        </w:rPr>
        <w:t>Approved</w:t>
      </w:r>
      <w:r>
        <w:t xml:space="preserve"> partner policy requests, then on clicking Confirm, following error message is displayed and the admin will be </w:t>
      </w:r>
      <w:commentRangeStart w:id="1015"/>
      <w:r>
        <w:t>restricted to deactivate such policy groups</w:t>
      </w:r>
      <w:commentRangeEnd w:id="1015"/>
      <w:r w:rsidR="00FD7406">
        <w:rPr>
          <w:rStyle w:val="CommentReference"/>
        </w:rPr>
        <w:commentReference w:id="1015"/>
      </w:r>
      <w:r>
        <w:t>.</w:t>
      </w:r>
    </w:p>
    <w:p w14:paraId="131F5EFD"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"C:/02ed9f83f01ec160dadf251c0fb8184c169bab0d942f014f45fbcf3d7228df71"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"C:/02ed9f83f01ec160dadf251c0fb8184c169bab0d942f014f45fbcf3d7228df71" \* MERGEFORMATINET </w:instrText>
      </w:r>
      <w:r>
        <w:rPr>
          <w:rFonts w:eastAsia="Times New Roman"/>
          <w:noProof/>
        </w:rPr>
        <w:fldChar w:fldCharType="separate"/>
      </w:r>
      <w:r w:rsidR="00EA2179">
        <w:rPr>
          <w:rFonts w:eastAsia="Times New Roman"/>
          <w:noProof/>
        </w:rPr>
        <w:pict w14:anchorId="67356F78">
          <v:shape id="_x0000_i1070" type="#_x0000_t75" alt="" style="width:468pt;height:201.4pt;mso-width-percent:0;mso-height-percent:0;mso-width-percent:0;mso-height-percent:0">
            <v:imagedata r:id="rId129" r:href="rId13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58BD1B3" w14:textId="77777777" w:rsidR="00065FC4" w:rsidRDefault="00000000" w:rsidP="00C779BF">
      <w:pPr>
        <w:pStyle w:val="NormalWeb"/>
      </w:pPr>
      <w:r>
        <w:rPr>
          <w:rStyle w:val="Strong"/>
        </w:rPr>
        <w:t>Note:</w:t>
      </w:r>
    </w:p>
    <w:p w14:paraId="4FF885EF" w14:textId="77777777" w:rsidR="00065FC4" w:rsidRDefault="00000000" w:rsidP="00C779BF">
      <w:pPr>
        <w:pStyle w:val="NormalWeb"/>
        <w:numPr>
          <w:ilvl w:val="0"/>
          <w:numId w:val="15"/>
        </w:numPr>
      </w:pPr>
      <w:r>
        <w:t>Policy can be deactivated if there are no policy requests associated with this policy</w:t>
      </w:r>
    </w:p>
    <w:p w14:paraId="0C370DB9" w14:textId="77777777" w:rsidR="00065FC4" w:rsidRDefault="00000000" w:rsidP="00C779BF">
      <w:pPr>
        <w:pStyle w:val="NormalWeb"/>
        <w:numPr>
          <w:ilvl w:val="0"/>
          <w:numId w:val="15"/>
        </w:numPr>
      </w:pPr>
      <w:r>
        <w:t>Policy can be deactivated if there are Rejected policy requests associated with this policy.</w:t>
      </w:r>
    </w:p>
    <w:p w14:paraId="37163B43" w14:textId="49C54752" w:rsidR="00065FC4" w:rsidRDefault="00000000" w:rsidP="00C779BF">
      <w:pPr>
        <w:pStyle w:val="NormalWeb"/>
        <w:numPr>
          <w:ilvl w:val="0"/>
          <w:numId w:val="15"/>
        </w:numPr>
      </w:pPr>
      <w:r>
        <w:t>Policy cannot be deactivated if there are pending policy requests associated with this policy. In this case , following error message is displayed- ‘&lt;title&gt; Error: Partner</w:t>
      </w:r>
      <w:ins w:id="1016" w:author="Keshav Singh" w:date="2025-02-25T16:03:00Z" w16du:dateUtc="2025-02-25T10:33:00Z">
        <w:r w:rsidR="00FD7406">
          <w:t xml:space="preserve"> </w:t>
        </w:r>
      </w:ins>
      <w:r>
        <w:t>- Policy Request Detected! &lt;Description&gt; Pending policy requests are associated with this policy. Please take appropriate action in List of Partner Policy Linking screen’</w:t>
      </w:r>
    </w:p>
    <w:p w14:paraId="6AEC56FF" w14:textId="77777777" w:rsidR="00065FC4" w:rsidRDefault="00000000" w:rsidP="00C779BF">
      <w:pPr>
        <w:pStyle w:val="NormalWeb"/>
        <w:numPr>
          <w:ilvl w:val="0"/>
          <w:numId w:val="15"/>
        </w:numPr>
      </w:pPr>
      <w:r>
        <w:t>Once the policy is deactivated by partner admin/policy manager, the partner will not be able to fetch this policy in any of the screens in their PMS portal.</w:t>
      </w:r>
    </w:p>
    <w:p w14:paraId="07D276CA"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"C:/66b39777672579662f185b41018621929f6fe9173778a03c8a11146a7b5659a0"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"C:/66b39777672579662f185b41018621929f6fe9173778a03c8a11146a7b5659a0" \* MERGEFORMATINET </w:instrText>
      </w:r>
      <w:r>
        <w:rPr>
          <w:rFonts w:eastAsia="Times New Roman"/>
          <w:noProof/>
        </w:rPr>
        <w:fldChar w:fldCharType="separate"/>
      </w:r>
      <w:r w:rsidR="00EA2179">
        <w:rPr>
          <w:rFonts w:eastAsia="Times New Roman"/>
          <w:noProof/>
        </w:rPr>
        <w:pict w14:anchorId="2115783A">
          <v:shape id="_x0000_i1069" type="#_x0000_t75" alt="" style="width:468pt;height:204.2pt;mso-width-percent:0;mso-height-percent:0;mso-width-percent:0;mso-height-percent:0">
            <v:imagedata r:id="rId131" r:href="rId13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B508BB0" w14:textId="36F72B4F" w:rsidR="00C64B85" w:rsidRDefault="00C64B85">
      <w:pPr>
        <w:pStyle w:val="Heading3"/>
        <w:rPr>
          <w:ins w:id="1017" w:author="Keshav Singh" w:date="2025-02-25T16:04:00Z" w16du:dateUtc="2025-02-25T10:34:00Z"/>
        </w:rPr>
        <w:pPrChange w:id="1018" w:author="Keshav Singh" w:date="2025-02-28T09:57:00Z" w16du:dateUtc="2025-02-28T04:27:00Z">
          <w:pPr>
            <w:pStyle w:val="NormalWeb"/>
          </w:pPr>
        </w:pPrChange>
      </w:pPr>
      <w:ins w:id="1019" w:author="Keshav Singh" w:date="2025-02-25T16:04:00Z" w16du:dateUtc="2025-02-25T10:34:00Z">
        <w:r>
          <w:t>Viewing Policy</w:t>
        </w:r>
      </w:ins>
    </w:p>
    <w:p w14:paraId="3023EA7E" w14:textId="6953B4EB" w:rsidR="00065FC4" w:rsidRDefault="00000000" w:rsidP="00C779BF">
      <w:pPr>
        <w:pStyle w:val="NormalWeb"/>
      </w:pPr>
      <w:r>
        <w:t xml:space="preserve">On clicking </w:t>
      </w:r>
      <w:r>
        <w:rPr>
          <w:rStyle w:val="Strong"/>
        </w:rPr>
        <w:t>View</w:t>
      </w:r>
      <w:r>
        <w:t xml:space="preserve"> option of any policy or by </w:t>
      </w:r>
      <w:del w:id="1020" w:author="Keshav Singh" w:date="2025-02-25T16:04:00Z" w16du:dateUtc="2025-02-25T10:34:00Z">
        <w:r w:rsidDel="00532A27">
          <w:delText>clciking</w:delText>
        </w:r>
      </w:del>
      <w:ins w:id="1021" w:author="Keshav Singh" w:date="2025-02-25T16:04:00Z" w16du:dateUtc="2025-02-25T10:34:00Z">
        <w:r w:rsidR="00532A27">
          <w:t>clicking</w:t>
        </w:r>
      </w:ins>
      <w:r>
        <w:t xml:space="preserve"> the row item itself, admin is navigated to View Authentication Policy where policy details can be viewed. Also click on preview to view the policy data in </w:t>
      </w:r>
      <w:proofErr w:type="spellStart"/>
      <w:r>
        <w:t>json</w:t>
      </w:r>
      <w:proofErr w:type="spellEnd"/>
      <w:r>
        <w:t xml:space="preserve"> format.</w:t>
      </w:r>
    </w:p>
    <w:p w14:paraId="6CE7A5B5"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"C:/383aa7401baeb31f1003c069ad7401d191afb7548c33b24160f3c6a6b23b0e15"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"C:/383aa7401baeb31f1003c069ad7401d191afb7548c33b24160f3c6a6b23b0e15" \* MERGEFORMATINET </w:instrText>
      </w:r>
      <w:r>
        <w:rPr>
          <w:rFonts w:eastAsia="Times New Roman"/>
          <w:noProof/>
        </w:rPr>
        <w:fldChar w:fldCharType="separate"/>
      </w:r>
      <w:r w:rsidR="00EA2179">
        <w:rPr>
          <w:rFonts w:eastAsia="Times New Roman"/>
          <w:noProof/>
        </w:rPr>
        <w:pict w14:anchorId="221B1F55">
          <v:shape id="_x0000_i1068" type="#_x0000_t75" alt="" style="width:468pt;height:204.75pt;mso-width-percent:0;mso-height-percent:0;mso-width-percent:0;mso-height-percent:0">
            <v:imagedata r:id="rId133" r:href="rId13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DCD0AF7" w14:textId="77777777" w:rsidR="00065FC4" w:rsidRDefault="00000000" w:rsidP="00C779BF">
      <w:pPr>
        <w:pStyle w:val="NormalWeb"/>
      </w:pPr>
      <w:r>
        <w:t xml:space="preserve">On clicking preview, policy data can be viewed in </w:t>
      </w:r>
      <w:proofErr w:type="spellStart"/>
      <w:r>
        <w:t>json</w:t>
      </w:r>
      <w:proofErr w:type="spellEnd"/>
      <w:r>
        <w:t xml:space="preserve"> format and an option to Download the data in local system is provided.</w:t>
      </w:r>
    </w:p>
    <w:p w14:paraId="0E2A631A"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"C:/46b8889ba06962883efbcbdc18ec16ef9fd3dce8c619ba4ad6ee0c7932ddd051"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"C:/46b8889ba06962883efbcbdc18ec16ef9fd3dce8c619ba4ad6ee0c7932ddd051" \* MERGEFORMATINET </w:instrText>
      </w:r>
      <w:r>
        <w:rPr>
          <w:rFonts w:eastAsia="Times New Roman"/>
          <w:noProof/>
        </w:rPr>
        <w:fldChar w:fldCharType="separate"/>
      </w:r>
      <w:r w:rsidR="00EA2179">
        <w:rPr>
          <w:rFonts w:eastAsia="Times New Roman"/>
          <w:noProof/>
        </w:rPr>
        <w:pict w14:anchorId="1E099CDE">
          <v:shape id="_x0000_i1067" type="#_x0000_t75" alt="" style="width:469.15pt;height:204.2pt;mso-width-percent:0;mso-height-percent:0;mso-width-percent:0;mso-height-percent:0">
            <v:imagedata r:id="rId135" r:href="rId13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38E99E6" w14:textId="77777777" w:rsidR="000403B6" w:rsidRDefault="000403B6">
      <w:pPr>
        <w:rPr>
          <w:ins w:id="1022" w:author="Keshav Singh" w:date="2025-02-25T16:08:00Z" w16du:dateUtc="2025-02-25T10:38:00Z"/>
          <w:rStyle w:val="Strong"/>
          <w:b w:val="0"/>
        </w:rPr>
        <w:pPrChange w:id="1023" w:author="Keshav Singh" w:date="2025-02-28T09:57:00Z" w16du:dateUtc="2025-02-28T04:27:00Z">
          <w:pPr>
            <w:pStyle w:val="Heading3"/>
          </w:pPr>
        </w:pPrChange>
      </w:pPr>
    </w:p>
    <w:p w14:paraId="0B2886DC" w14:textId="336D68C9" w:rsidR="00065FC4" w:rsidRPr="005E1522" w:rsidRDefault="00000000">
      <w:pPr>
        <w:pStyle w:val="Heading2"/>
        <w:pPrChange w:id="1024" w:author="Keshav Singh" w:date="2025-02-28T09:57:00Z" w16du:dateUtc="2025-02-28T04:27:00Z">
          <w:pPr>
            <w:pStyle w:val="Heading4"/>
          </w:pPr>
        </w:pPrChange>
      </w:pPr>
      <w:del w:id="1025" w:author="Keshav Singh" w:date="2025-02-25T16:05:00Z" w16du:dateUtc="2025-02-25T10:35:00Z">
        <w:r w:rsidRPr="005E1522" w:rsidDel="004A4195">
          <w:rPr>
            <w:bCs w:val="0"/>
            <w:color w:val="0A2F40" w:themeColor="accent1" w:themeShade="7F"/>
            <w:rPrChange w:id="1026" w:author="Keshav Singh" w:date="2025-02-26T13:53:00Z" w16du:dateUtc="2025-02-26T08:23:00Z">
              <w:rPr>
                <w:rStyle w:val="Strong"/>
                <w:b w:val="0"/>
                <w:bCs w:val="0"/>
                <w:iCs w:val="0"/>
              </w:rPr>
            </w:rPrChange>
          </w:rPr>
          <w:delText xml:space="preserve">iv. </w:delText>
        </w:r>
      </w:del>
      <w:r w:rsidRPr="005E1522">
        <w:rPr>
          <w:bCs w:val="0"/>
          <w:color w:val="0A2F40" w:themeColor="accent1" w:themeShade="7F"/>
          <w:rPrChange w:id="1027" w:author="Keshav Singh" w:date="2025-02-26T13:53:00Z" w16du:dateUtc="2025-02-26T08:23:00Z">
            <w:rPr>
              <w:rStyle w:val="Strong"/>
              <w:b w:val="0"/>
              <w:bCs w:val="0"/>
              <w:iCs w:val="0"/>
            </w:rPr>
          </w:rPrChange>
        </w:rPr>
        <w:t>Partner - Policy Linking:</w:t>
      </w:r>
    </w:p>
    <w:p w14:paraId="2CCA520E" w14:textId="77777777" w:rsidR="00065FC4" w:rsidRDefault="00000000" w:rsidP="00C779BF">
      <w:pPr>
        <w:pStyle w:val="NormalWeb"/>
      </w:pPr>
      <w:r>
        <w:t>The features provided to Partner Admin:</w:t>
      </w:r>
    </w:p>
    <w:p w14:paraId="68BABC66" w14:textId="77777777" w:rsidR="00065FC4" w:rsidRPr="00B6242C" w:rsidRDefault="00000000" w:rsidP="00C779BF">
      <w:pPr>
        <w:pStyle w:val="NormalWeb"/>
        <w:numPr>
          <w:ilvl w:val="0"/>
          <w:numId w:val="16"/>
        </w:numPr>
      </w:pPr>
      <w:r w:rsidRPr="00B6242C">
        <w:rPr>
          <w:rPrChange w:id="1028" w:author="Keshav Singh" w:date="2025-02-25T16:09:00Z" w16du:dateUtc="2025-02-25T10:39:00Z">
            <w:rPr>
              <w:u w:val="single"/>
            </w:rPr>
          </w:rPrChange>
        </w:rPr>
        <w:t>Approve/ Reject Policy requested by partner</w:t>
      </w:r>
      <w:r w:rsidRPr="00B6242C">
        <w:t xml:space="preserve"> - clicking on ‘Approve/ Reject’ option in action menu of a policy record whose status is in pending for approval</w:t>
      </w:r>
    </w:p>
    <w:p w14:paraId="5EDA82AC" w14:textId="77777777" w:rsidR="00065FC4" w:rsidRPr="00B6242C" w:rsidRDefault="00000000" w:rsidP="00C779BF">
      <w:pPr>
        <w:pStyle w:val="NormalWeb"/>
        <w:numPr>
          <w:ilvl w:val="0"/>
          <w:numId w:val="16"/>
        </w:numPr>
      </w:pPr>
      <w:r w:rsidRPr="00B6242C">
        <w:rPr>
          <w:rPrChange w:id="1029" w:author="Keshav Singh" w:date="2025-02-25T16:09:00Z" w16du:dateUtc="2025-02-25T10:39:00Z">
            <w:rPr>
              <w:u w:val="single"/>
            </w:rPr>
          </w:rPrChange>
        </w:rPr>
        <w:t>Tabular view of Policies requested by partners</w:t>
      </w:r>
      <w:r w:rsidRPr="00B6242C">
        <w:t xml:space="preserve"> along with the status</w:t>
      </w:r>
    </w:p>
    <w:p w14:paraId="7FD3F6B8" w14:textId="77777777" w:rsidR="00065FC4" w:rsidRPr="00B6242C" w:rsidRDefault="00000000" w:rsidP="00C779BF">
      <w:pPr>
        <w:pStyle w:val="NormalWeb"/>
        <w:numPr>
          <w:ilvl w:val="0"/>
          <w:numId w:val="16"/>
        </w:numPr>
      </w:pPr>
      <w:r w:rsidRPr="00B6242C">
        <w:rPr>
          <w:rPrChange w:id="1030" w:author="Keshav Singh" w:date="2025-02-25T16:09:00Z" w16du:dateUtc="2025-02-25T10:39:00Z">
            <w:rPr>
              <w:u w:val="single"/>
            </w:rPr>
          </w:rPrChange>
        </w:rPr>
        <w:t>View individual policy request details</w:t>
      </w:r>
      <w:r w:rsidRPr="00B6242C">
        <w:t xml:space="preserve"> : Either on clicking on view option in action menu of any of the active policy request in the tabular view or by clicking on the row item itself, it navigates to View Policy Request details page.</w:t>
      </w:r>
    </w:p>
    <w:p w14:paraId="01ACE2D0" w14:textId="77777777" w:rsidR="00065FC4" w:rsidRDefault="00000000" w:rsidP="00C779BF">
      <w:pPr>
        <w:pStyle w:val="NormalWeb"/>
      </w:pPr>
      <w:r>
        <w:lastRenderedPageBreak/>
        <w:t>All the policy requests created by various partners are displayed in ‘List of Partner - Partner Linkages' . The different statuses possible are: Pending for Approval</w:t>
      </w:r>
      <w:del w:id="1031" w:author="Keshav Singh" w:date="2025-02-25T16:10:00Z" w16du:dateUtc="2025-02-25T10:40:00Z">
        <w:r w:rsidDel="00EB1FE7">
          <w:delText xml:space="preserve"> </w:delText>
        </w:r>
      </w:del>
      <w:r>
        <w:t>, Approved, Rejected, Deactivated.</w:t>
      </w:r>
    </w:p>
    <w:p w14:paraId="608603AD"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"C:/aed9676d9c0d992ed3da11e626c4e5287a3c42781cd622c8cd6f085b4ea6dfa6"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"C:/aed9676d9c0d992ed3da11e626c4e5287a3c42781cd622c8cd6f085b4ea6dfa6" \* MERGEFORMATINET </w:instrText>
      </w:r>
      <w:r>
        <w:rPr>
          <w:rFonts w:eastAsia="Times New Roman"/>
          <w:noProof/>
        </w:rPr>
        <w:fldChar w:fldCharType="separate"/>
      </w:r>
      <w:r w:rsidR="00EA2179">
        <w:rPr>
          <w:rFonts w:eastAsia="Times New Roman"/>
          <w:noProof/>
        </w:rPr>
        <w:pict w14:anchorId="5DC77DF0">
          <v:shape id="_x0000_i1066" type="#_x0000_t75" alt="" style="width:468pt;height:204.75pt;mso-width-percent:0;mso-height-percent:0;mso-width-percent:0;mso-height-percent:0">
            <v:imagedata r:id="rId137" r:href="rId13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047F3F2" w14:textId="77777777" w:rsidR="00065FC4" w:rsidRDefault="00000000" w:rsidP="00C779BF">
      <w:pPr>
        <w:pStyle w:val="NormalWeb"/>
      </w:pPr>
      <w:r>
        <w:t>The options provided for policy linking requests in ‘Pending for Approval’ are to Approve/ Reject. Also an option to view the policy request details is also provided.</w:t>
      </w:r>
    </w:p>
    <w:p w14:paraId="33664B34" w14:textId="77777777" w:rsidR="00065FC4" w:rsidRDefault="00000000" w:rsidP="00C779BF">
      <w:pPr>
        <w:rPr>
          <w:rFonts w:eastAsia="Times New Roman"/>
        </w:rPr>
      </w:pPr>
      <w:r>
        <w:rPr>
          <w:rFonts w:eastAsia="Times New Roman"/>
        </w:rPr>
        <w:fldChar w:fldCharType="begin"/>
      </w:r>
      <w:r>
        <w:rPr>
          <w:rFonts w:eastAsia="Times New Roman"/>
        </w:rPr>
        <w:instrText xml:space="preserve"> INCLUDEPICTURE  \d "C:/1cca01c5c549817b40568c1d2388e5779775e46dc49e119fd83e7fe1e19730b9"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"C:/1cca01c5c549817b40568c1d2388e5779775e46dc49e119fd83e7fe1e19730b9" \* MERGEFORMATINET </w:instrText>
      </w:r>
      <w:r>
        <w:rPr>
          <w:rFonts w:eastAsia="Times New Roman"/>
          <w:noProof/>
        </w:rPr>
        <w:fldChar w:fldCharType="separate"/>
      </w:r>
      <w:r w:rsidR="00EA2179">
        <w:rPr>
          <w:rFonts w:eastAsia="Times New Roman"/>
          <w:noProof/>
        </w:rPr>
        <w:pict w14:anchorId="3E00681D">
          <v:shape id="_x0000_i1065" type="#_x0000_t75" alt="" style="width:469.15pt;height:204.2pt;mso-width-percent:0;mso-height-percent:0;mso-width-percent:0;mso-height-percent:0">
            <v:imagedata r:id="rId139" r:href="rId14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65FDDE2" w14:textId="77777777" w:rsidR="00065FC4" w:rsidRDefault="00000000" w:rsidP="00C779BF">
      <w:pPr>
        <w:pStyle w:val="NormalWeb"/>
      </w:pPr>
      <w:r>
        <w:t>On clicking the Approve/ Reject option, the window appears - and partner admin can click on either Approve or Reject to take appropriate action</w:t>
      </w:r>
    </w:p>
    <w:p w14:paraId="56D018B1"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"C:/934ee3706d40edf3aa5ed6d8ed221d9a9b52d7784afe412215c38c629227b598"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"C:/934ee3706d40edf3aa5ed6d8ed221d9a9b52d7784afe412215c38c629227b598" \* MERGEFORMATINET </w:instrText>
      </w:r>
      <w:r>
        <w:rPr>
          <w:rFonts w:eastAsia="Times New Roman"/>
          <w:noProof/>
        </w:rPr>
        <w:fldChar w:fldCharType="separate"/>
      </w:r>
      <w:r w:rsidR="00EA2179">
        <w:rPr>
          <w:rFonts w:eastAsia="Times New Roman"/>
          <w:noProof/>
        </w:rPr>
        <w:pict w14:anchorId="4AF47287">
          <v:shape id="_x0000_i1064" type="#_x0000_t75" alt="" style="width:468pt;height:204.75pt;mso-width-percent:0;mso-height-percent:0;mso-width-percent:0;mso-height-percent:0">
            <v:imagedata r:id="rId141" r:href="rId14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850263B" w14:textId="77777777" w:rsidR="00065FC4" w:rsidRDefault="00000000" w:rsidP="00C779BF">
      <w:pPr>
        <w:pStyle w:val="NormalWeb"/>
      </w:pPr>
      <w:r>
        <w:t>The status- Approved / Rejected gets updated in the tabular view.</w:t>
      </w:r>
    </w:p>
    <w:p w14:paraId="05D75671"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"C:/7ca89f53c44743adb6cc29285c2e8cf9f8d66d029a57af8a7a3253009febc8dd"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"C:/7ca89f53c44743adb6cc29285c2e8cf9f8d66d029a57af8a7a3253009febc8dd" \* MERGEFORMATINET </w:instrText>
      </w:r>
      <w:r>
        <w:rPr>
          <w:rFonts w:eastAsia="Times New Roman"/>
          <w:noProof/>
        </w:rPr>
        <w:fldChar w:fldCharType="separate"/>
      </w:r>
      <w:r w:rsidR="00EA2179">
        <w:rPr>
          <w:rFonts w:eastAsia="Times New Roman"/>
          <w:noProof/>
        </w:rPr>
        <w:pict w14:anchorId="2BBE32D5">
          <v:shape id="_x0000_i1063" type="#_x0000_t75" alt="" style="width:469.15pt;height:207pt;mso-width-percent:0;mso-height-percent:0;mso-width-percent:0;mso-height-percent:0">
            <v:imagedata r:id="rId143" r:href="rId14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r>
        <w:rPr>
          <w:rFonts w:eastAsia="Times New Roman"/>
        </w:rPr>
        <w:fldChar w:fldCharType="begin"/>
      </w:r>
      <w:r>
        <w:rPr>
          <w:rFonts w:eastAsia="Times New Roman"/>
        </w:rPr>
        <w:instrText xml:space="preserve"> INCLUDEPICTURE  \d "C:/378c58db2781f6659518119f6094b1410364426d7523ea7323d3b87874b74ecc"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"C:/378c58db2781f6659518119f6094b1410364426d7523ea7323d3b87874b74ecc" \* MERGEFORMATINET </w:instrText>
      </w:r>
      <w:r>
        <w:rPr>
          <w:rFonts w:eastAsia="Times New Roman"/>
          <w:noProof/>
        </w:rPr>
        <w:fldChar w:fldCharType="separate"/>
      </w:r>
      <w:r w:rsidR="00EA2179">
        <w:rPr>
          <w:rFonts w:eastAsia="Times New Roman"/>
          <w:noProof/>
        </w:rPr>
        <w:pict w14:anchorId="6C5FDF52">
          <v:shape id="_x0000_i1062" type="#_x0000_t75" alt="" style="width:468pt;height:204.75pt;mso-width-percent:0;mso-height-percent:0;mso-width-percent:0;mso-height-percent:0">
            <v:imagedata r:id="rId145" r:href="rId14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11BD896" w14:textId="77777777" w:rsidR="00065FC4" w:rsidRDefault="00000000" w:rsidP="00C779BF">
      <w:pPr>
        <w:pStyle w:val="NormalWeb"/>
      </w:pPr>
      <w:r>
        <w:t>On clicking view of active record or the row item itself, the partner- policy linking view page is displayed along with comment history where partner comments and admin’s approval status is displayed.</w:t>
      </w:r>
    </w:p>
    <w:p w14:paraId="1450BA6D" w14:textId="77777777" w:rsidR="00065FC4" w:rsidRDefault="00000000" w:rsidP="00C779BF">
      <w:pPr>
        <w:rPr>
          <w:rFonts w:eastAsia="Times New Roman"/>
        </w:rPr>
      </w:pPr>
      <w:r>
        <w:rPr>
          <w:rFonts w:eastAsia="Times New Roman"/>
        </w:rPr>
        <w:lastRenderedPageBreak/>
        <w:fldChar w:fldCharType="begin"/>
      </w:r>
      <w:r>
        <w:rPr>
          <w:rFonts w:eastAsia="Times New Roman"/>
        </w:rPr>
        <w:instrText xml:space="preserve"> INCLUDEPICTURE  \d "C:/b3faa6ab225c3dc7a648fdbc7694195b7efc959943a1cb0d1ef594fc9521f715"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"C:/b3faa6ab225c3dc7a648fdbc7694195b7efc959943a1cb0d1ef594fc9521f715" \* MERGEFORMATINET </w:instrText>
      </w:r>
      <w:r>
        <w:rPr>
          <w:rFonts w:eastAsia="Times New Roman"/>
          <w:noProof/>
        </w:rPr>
        <w:fldChar w:fldCharType="separate"/>
      </w:r>
      <w:r w:rsidR="00EA2179">
        <w:rPr>
          <w:rFonts w:eastAsia="Times New Roman"/>
          <w:noProof/>
        </w:rPr>
        <w:pict w14:anchorId="297975AF">
          <v:shape id="_x0000_i1061" type="#_x0000_t75" alt="" style="width:469.15pt;height:225pt;mso-width-percent:0;mso-height-percent:0;mso-width-percent:0;mso-height-percent:0">
            <v:imagedata r:id="rId147" r:href="rId14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BE7E338" w14:textId="77777777" w:rsidR="00546803" w:rsidRDefault="00546803">
      <w:pPr>
        <w:rPr>
          <w:ins w:id="1032" w:author="Keshav Singh" w:date="2025-02-25T14:25:00Z" w16du:dateUtc="2025-02-25T08:55:00Z"/>
          <w:rStyle w:val="Strong"/>
        </w:rPr>
        <w:pPrChange w:id="1033" w:author="Keshav Singh" w:date="2025-02-28T09:57:00Z" w16du:dateUtc="2025-02-28T04:27:00Z">
          <w:pPr>
            <w:pStyle w:val="Heading1"/>
          </w:pPr>
        </w:pPrChange>
      </w:pPr>
    </w:p>
    <w:p w14:paraId="1B62CD3A" w14:textId="77777777" w:rsidR="00546803" w:rsidRDefault="00546803" w:rsidP="00C779BF">
      <w:pPr>
        <w:rPr>
          <w:ins w:id="1034" w:author="Keshav Singh" w:date="2025-02-25T14:25:00Z" w16du:dateUtc="2025-02-25T08:55:00Z"/>
          <w:rStyle w:val="Strong"/>
        </w:rPr>
      </w:pPr>
    </w:p>
    <w:p w14:paraId="4EF0F60D" w14:textId="77777777" w:rsidR="00546803" w:rsidRDefault="00546803" w:rsidP="00C779BF">
      <w:pPr>
        <w:rPr>
          <w:ins w:id="1035" w:author="Keshav Singh" w:date="2025-02-25T14:25:00Z" w16du:dateUtc="2025-02-25T08:55:00Z"/>
          <w:rStyle w:val="Strong"/>
        </w:rPr>
      </w:pPr>
    </w:p>
    <w:p w14:paraId="34621A39" w14:textId="77777777" w:rsidR="00546803" w:rsidRDefault="00546803" w:rsidP="00C779BF">
      <w:pPr>
        <w:rPr>
          <w:ins w:id="1036" w:author="Keshav Singh" w:date="2025-02-25T14:25:00Z" w16du:dateUtc="2025-02-25T08:55:00Z"/>
          <w:rStyle w:val="Strong"/>
        </w:rPr>
      </w:pPr>
    </w:p>
    <w:p w14:paraId="0F851DBD" w14:textId="77777777" w:rsidR="00546803" w:rsidRDefault="00546803" w:rsidP="00C779BF">
      <w:pPr>
        <w:rPr>
          <w:ins w:id="1037" w:author="Keshav Singh" w:date="2025-02-25T14:25:00Z" w16du:dateUtc="2025-02-25T08:55:00Z"/>
          <w:rStyle w:val="Strong"/>
        </w:rPr>
      </w:pPr>
    </w:p>
    <w:p w14:paraId="545F5B9E" w14:textId="77777777" w:rsidR="00546803" w:rsidRDefault="00546803" w:rsidP="00C779BF">
      <w:pPr>
        <w:rPr>
          <w:ins w:id="1038" w:author="Keshav Singh" w:date="2025-02-25T14:25:00Z" w16du:dateUtc="2025-02-25T08:55:00Z"/>
          <w:rStyle w:val="Strong"/>
        </w:rPr>
      </w:pPr>
    </w:p>
    <w:p w14:paraId="6C6CDF99" w14:textId="77777777" w:rsidR="00546803" w:rsidRDefault="00546803">
      <w:pPr>
        <w:rPr>
          <w:ins w:id="1039" w:author="Keshav Singh" w:date="2025-02-25T14:25:00Z" w16du:dateUtc="2025-02-25T08:55:00Z"/>
          <w:rStyle w:val="Strong"/>
        </w:rPr>
        <w:pPrChange w:id="1040" w:author="Keshav Singh" w:date="2025-02-28T09:57:00Z" w16du:dateUtc="2025-02-28T04:27:00Z">
          <w:pPr>
            <w:pStyle w:val="Heading1"/>
          </w:pPr>
        </w:pPrChange>
      </w:pPr>
    </w:p>
    <w:p w14:paraId="780CA975" w14:textId="71DF378B" w:rsidR="00065FC4" w:rsidRDefault="00000000" w:rsidP="00C74109">
      <w:pPr>
        <w:pStyle w:val="Heading1"/>
      </w:pPr>
      <w:r>
        <w:rPr>
          <w:rStyle w:val="Strong"/>
        </w:rPr>
        <w:t>SBI - Device:</w:t>
      </w:r>
    </w:p>
    <w:p w14:paraId="18CDE0BF" w14:textId="4DA7C0BA" w:rsidR="00065FC4" w:rsidRDefault="00000000">
      <w:pPr>
        <w:pStyle w:val="NormalWeb"/>
      </w:pPr>
      <w:r>
        <w:t xml:space="preserve">This card is exclusively </w:t>
      </w:r>
      <w:ins w:id="1041" w:author="Keshav Singh" w:date="2025-02-27T12:35:00Z" w16du:dateUtc="2025-02-27T07:05:00Z">
        <w:r w:rsidR="001F2A89">
          <w:t xml:space="preserve">used </w:t>
        </w:r>
      </w:ins>
      <w:r>
        <w:t>to manage Device Provider’s requests on SBI and Device creation.</w:t>
      </w:r>
    </w:p>
    <w:p w14:paraId="2D33C0CD" w14:textId="77777777" w:rsidR="00065FC4" w:rsidRDefault="00000000">
      <w:pPr>
        <w:pStyle w:val="NormalWeb"/>
        <w:numPr>
          <w:ilvl w:val="0"/>
          <w:numId w:val="17"/>
        </w:numPr>
      </w:pPr>
      <w:r>
        <w:t>The 'SBI-Devices' option will have the following features:</w:t>
      </w:r>
    </w:p>
    <w:p w14:paraId="357841E7" w14:textId="77777777" w:rsidR="00065FC4" w:rsidRDefault="00000000">
      <w:pPr>
        <w:pStyle w:val="NormalWeb"/>
        <w:numPr>
          <w:ilvl w:val="1"/>
          <w:numId w:val="17"/>
        </w:numPr>
      </w:pPr>
      <w:r>
        <w:rPr>
          <w:u w:val="single"/>
        </w:rPr>
        <w:t xml:space="preserve">2 Tabs- </w:t>
      </w:r>
      <w:r>
        <w:rPr>
          <w:rStyle w:val="Strong"/>
          <w:u w:val="single"/>
        </w:rPr>
        <w:t>SBI and Device</w:t>
      </w:r>
      <w:r>
        <w:t xml:space="preserve"> are displayed. SBI tab view is selected by default</w:t>
      </w:r>
    </w:p>
    <w:p w14:paraId="6185150E" w14:textId="77777777" w:rsidR="00065FC4" w:rsidRDefault="00000000">
      <w:pPr>
        <w:rPr>
          <w:ins w:id="1042" w:author="Keshav Singh" w:date="2025-02-27T12:40:00Z" w16du:dateUtc="2025-02-27T07:10:00Z"/>
          <w:rFonts w:eastAsia="Times New Roman"/>
        </w:rPr>
      </w:pPr>
      <w:r>
        <w:rPr>
          <w:rFonts w:eastAsia="Times New Roman"/>
        </w:rPr>
        <w:lastRenderedPageBreak/>
        <w:fldChar w:fldCharType="begin"/>
      </w:r>
      <w:r>
        <w:rPr>
          <w:rFonts w:eastAsia="Times New Roman"/>
        </w:rPr>
        <w:instrText xml:space="preserve"> INCLUDEPICTURE  \d "C:/ed703d0100d0517988a837be76dea7c5c4d04ca10e53654bdfbc9c164ec780b1"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"C:/ed703d0100d0517988a837be76dea7c5c4d04ca10e53654bdfbc9c164ec780b1" \* MERGEFORMATINET </w:instrText>
      </w:r>
      <w:r>
        <w:rPr>
          <w:rFonts w:eastAsia="Times New Roman"/>
          <w:noProof/>
        </w:rPr>
        <w:fldChar w:fldCharType="separate"/>
      </w:r>
      <w:r w:rsidR="00EA2179">
        <w:rPr>
          <w:rFonts w:eastAsia="Times New Roman"/>
          <w:noProof/>
        </w:rPr>
        <w:pict w14:anchorId="392D9EA5">
          <v:shape id="_x0000_i1060" type="#_x0000_t75" alt="" style="width:469.15pt;height:207pt;mso-width-percent:0;mso-height-percent:0;mso-width-percent:0;mso-height-percent:0">
            <v:imagedata r:id="rId149" r:href="rId150"/>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0831F49" w14:textId="77777777" w:rsidR="00457408" w:rsidRDefault="00457408">
      <w:pPr>
        <w:rPr>
          <w:rFonts w:eastAsia="Times New Roman"/>
        </w:rPr>
      </w:pPr>
    </w:p>
    <w:p w14:paraId="4985A7A1" w14:textId="77777777" w:rsidR="00065FC4" w:rsidRDefault="00000000" w:rsidP="004E527D">
      <w:pPr>
        <w:pStyle w:val="Heading4"/>
      </w:pPr>
      <w:del w:id="1043" w:author="Keshav Singh" w:date="2025-02-28T14:59:00Z" w16du:dateUtc="2025-02-28T09:29:00Z">
        <w:r w:rsidDel="00831588">
          <w:rPr>
            <w:rStyle w:val="Strong"/>
          </w:rPr>
          <w:delText xml:space="preserve">I. </w:delText>
        </w:r>
      </w:del>
      <w:r>
        <w:rPr>
          <w:rStyle w:val="Strong"/>
        </w:rPr>
        <w:t>SBI features</w:t>
      </w:r>
      <w:del w:id="1044" w:author="Keshav Singh" w:date="2025-02-27T12:41:00Z" w16du:dateUtc="2025-02-27T07:11:00Z">
        <w:r w:rsidDel="008D0059">
          <w:rPr>
            <w:rStyle w:val="Strong"/>
          </w:rPr>
          <w:delText>:</w:delText>
        </w:r>
      </w:del>
    </w:p>
    <w:p w14:paraId="57646BA1" w14:textId="77777777" w:rsidR="005866AE" w:rsidRDefault="005866AE" w:rsidP="005866AE">
      <w:pPr>
        <w:rPr>
          <w:ins w:id="1045" w:author="Keshav Singh" w:date="2025-02-27T12:43:00Z" w16du:dateUtc="2025-02-27T07:13:00Z"/>
        </w:rPr>
      </w:pPr>
    </w:p>
    <w:p w14:paraId="77280E37" w14:textId="77777777" w:rsidR="005866AE" w:rsidRDefault="005866AE" w:rsidP="005866AE">
      <w:pPr>
        <w:rPr>
          <w:ins w:id="1046" w:author="Keshav Singh" w:date="2025-02-27T12:43:00Z" w16du:dateUtc="2025-02-27T07:13:00Z"/>
        </w:rPr>
      </w:pPr>
    </w:p>
    <w:p w14:paraId="277CBAC2" w14:textId="7A1A6EA4" w:rsidR="00065FC4" w:rsidRPr="005866AE" w:rsidRDefault="00000000">
      <w:pPr>
        <w:pStyle w:val="ListParagraph"/>
        <w:numPr>
          <w:ilvl w:val="0"/>
          <w:numId w:val="30"/>
        </w:numPr>
        <w:pPrChange w:id="1047" w:author="Keshav Singh" w:date="2025-02-27T12:43:00Z" w16du:dateUtc="2025-02-27T07:13:00Z">
          <w:pPr>
            <w:pStyle w:val="NormalWeb"/>
          </w:pPr>
        </w:pPrChange>
      </w:pPr>
      <w:del w:id="1048" w:author="Keshav Singh" w:date="2025-02-27T12:43:00Z" w16du:dateUtc="2025-02-27T07:13:00Z">
        <w:r w:rsidRPr="005866AE" w:rsidDel="005866AE">
          <w:delText xml:space="preserve">a) </w:delText>
        </w:r>
      </w:del>
      <w:r w:rsidRPr="005866AE">
        <w:t>Tabular view of SBIs created by Device Providers along with the status</w:t>
      </w:r>
    </w:p>
    <w:p w14:paraId="77157432" w14:textId="04876855" w:rsidR="00065FC4" w:rsidDel="005866AE" w:rsidRDefault="00000000" w:rsidP="005866AE">
      <w:pPr>
        <w:pStyle w:val="ListParagraph"/>
        <w:numPr>
          <w:ilvl w:val="0"/>
          <w:numId w:val="30"/>
        </w:numPr>
        <w:rPr>
          <w:del w:id="1049" w:author="Keshav Singh" w:date="2025-02-27T12:44:00Z" w16du:dateUtc="2025-02-27T07:14:00Z"/>
        </w:rPr>
      </w:pPr>
      <w:del w:id="1050" w:author="Keshav Singh" w:date="2025-02-27T12:43:00Z" w16du:dateUtc="2025-02-27T07:13:00Z">
        <w:r w:rsidRPr="005866AE" w:rsidDel="005866AE">
          <w:rPr>
            <w:rPrChange w:id="1051" w:author="Keshav Singh" w:date="2025-02-27T12:42:00Z" w16du:dateUtc="2025-02-27T07:12:00Z">
              <w:rPr>
                <w:u w:val="single"/>
              </w:rPr>
            </w:rPrChange>
          </w:rPr>
          <w:delText>b)</w:delText>
        </w:r>
      </w:del>
      <w:del w:id="1052" w:author="Keshav Singh" w:date="2025-02-27T12:44:00Z" w16du:dateUtc="2025-02-27T07:14:00Z">
        <w:r w:rsidRPr="005866AE" w:rsidDel="005866AE">
          <w:rPr>
            <w:rPrChange w:id="1053" w:author="Keshav Singh" w:date="2025-02-27T12:42:00Z" w16du:dateUtc="2025-02-27T07:12:00Z">
              <w:rPr>
                <w:u w:val="single"/>
              </w:rPr>
            </w:rPrChange>
          </w:rPr>
          <w:delText xml:space="preserve"> </w:delText>
        </w:r>
      </w:del>
      <w:r w:rsidRPr="005866AE">
        <w:rPr>
          <w:rPrChange w:id="1054" w:author="Keshav Singh" w:date="2025-02-27T12:42:00Z" w16du:dateUtc="2025-02-27T07:12:00Z">
            <w:rPr>
              <w:u w:val="single"/>
            </w:rPr>
          </w:rPrChange>
        </w:rPr>
        <w:t xml:space="preserve">Approve/ Reject SBIs </w:t>
      </w:r>
      <w:r w:rsidRPr="005866AE">
        <w:t>on clicking Approve/Reject in action menu of Pending for Approval records</w:t>
      </w:r>
    </w:p>
    <w:p w14:paraId="397D16DB" w14:textId="77777777" w:rsidR="005866AE" w:rsidRPr="005866AE" w:rsidRDefault="005866AE">
      <w:pPr>
        <w:pStyle w:val="ListParagraph"/>
        <w:numPr>
          <w:ilvl w:val="0"/>
          <w:numId w:val="30"/>
        </w:numPr>
        <w:rPr>
          <w:ins w:id="1055" w:author="Keshav Singh" w:date="2025-02-27T12:44:00Z" w16du:dateUtc="2025-02-27T07:14:00Z"/>
        </w:rPr>
        <w:pPrChange w:id="1056" w:author="Keshav Singh" w:date="2025-02-27T12:44:00Z" w16du:dateUtc="2025-02-27T07:14:00Z">
          <w:pPr>
            <w:pStyle w:val="NormalWeb"/>
          </w:pPr>
        </w:pPrChange>
      </w:pPr>
    </w:p>
    <w:p w14:paraId="0D17AC8F" w14:textId="2EF3CF3A" w:rsidR="00065FC4" w:rsidDel="008752EE" w:rsidRDefault="00000000" w:rsidP="005866AE">
      <w:pPr>
        <w:pStyle w:val="ListParagraph"/>
        <w:numPr>
          <w:ilvl w:val="0"/>
          <w:numId w:val="30"/>
        </w:numPr>
        <w:rPr>
          <w:del w:id="1057" w:author="Keshav Singh" w:date="2025-02-27T13:49:00Z" w16du:dateUtc="2025-02-27T08:19:00Z"/>
        </w:rPr>
      </w:pPr>
      <w:del w:id="1058" w:author="Keshav Singh" w:date="2025-02-27T12:44:00Z" w16du:dateUtc="2025-02-27T07:14:00Z">
        <w:r w:rsidRPr="005866AE" w:rsidDel="005866AE">
          <w:rPr>
            <w:rPrChange w:id="1059" w:author="Keshav Singh" w:date="2025-02-27T12:42:00Z" w16du:dateUtc="2025-02-27T07:12:00Z">
              <w:rPr>
                <w:u w:val="single"/>
              </w:rPr>
            </w:rPrChange>
          </w:rPr>
          <w:delText>c)</w:delText>
        </w:r>
      </w:del>
      <w:r w:rsidRPr="005866AE">
        <w:rPr>
          <w:rPrChange w:id="1060" w:author="Keshav Singh" w:date="2025-02-27T12:42:00Z" w16du:dateUtc="2025-02-27T07:12:00Z">
            <w:rPr>
              <w:u w:val="single"/>
            </w:rPr>
          </w:rPrChange>
        </w:rPr>
        <w:t xml:space="preserve"> View submitted SBI details</w:t>
      </w:r>
      <w:r w:rsidRPr="005866AE">
        <w:t xml:space="preserve"> : Either on clicking on view option in action menu of any of the submitted SBI details in the tabular view or by clicking on the active row item itself, it navigates to View SBI details page</w:t>
      </w:r>
    </w:p>
    <w:p w14:paraId="38E0C415" w14:textId="77777777" w:rsidR="008752EE" w:rsidRPr="005866AE" w:rsidRDefault="008752EE">
      <w:pPr>
        <w:pStyle w:val="ListParagraph"/>
        <w:numPr>
          <w:ilvl w:val="0"/>
          <w:numId w:val="30"/>
        </w:numPr>
        <w:rPr>
          <w:ins w:id="1061" w:author="Keshav Singh" w:date="2025-02-27T13:49:00Z" w16du:dateUtc="2025-02-27T08:19:00Z"/>
        </w:rPr>
        <w:pPrChange w:id="1062" w:author="Keshav Singh" w:date="2025-02-27T12:42:00Z" w16du:dateUtc="2025-02-27T07:12:00Z">
          <w:pPr>
            <w:pStyle w:val="NormalWeb"/>
          </w:pPr>
        </w:pPrChange>
      </w:pPr>
    </w:p>
    <w:p w14:paraId="6043B04E" w14:textId="77777777" w:rsidR="00065FC4" w:rsidDel="008752EE" w:rsidRDefault="00000000" w:rsidP="005866AE">
      <w:pPr>
        <w:pStyle w:val="ListParagraph"/>
        <w:numPr>
          <w:ilvl w:val="0"/>
          <w:numId w:val="30"/>
        </w:numPr>
        <w:rPr>
          <w:del w:id="1063" w:author="Keshav Singh" w:date="2025-02-27T13:49:00Z" w16du:dateUtc="2025-02-27T08:19:00Z"/>
        </w:rPr>
      </w:pPr>
      <w:del w:id="1064" w:author="Keshav Singh" w:date="2025-02-27T13:49:00Z" w16du:dateUtc="2025-02-27T08:19:00Z">
        <w:r w:rsidRPr="005866AE" w:rsidDel="008752EE">
          <w:delText xml:space="preserve">d) </w:delText>
        </w:r>
      </w:del>
      <w:r w:rsidRPr="005866AE">
        <w:rPr>
          <w:rPrChange w:id="1065" w:author="Keshav Singh" w:date="2025-02-27T12:42:00Z" w16du:dateUtc="2025-02-27T07:12:00Z">
            <w:rPr>
              <w:u w:val="single"/>
            </w:rPr>
          </w:rPrChange>
        </w:rPr>
        <w:t>Deactivate</w:t>
      </w:r>
      <w:r w:rsidRPr="005866AE">
        <w:t xml:space="preserve"> an SBI on clicking Deactivate option in action item of activated records in Tabular view screen</w:t>
      </w:r>
    </w:p>
    <w:p w14:paraId="533F0413" w14:textId="77777777" w:rsidR="008752EE" w:rsidRPr="005866AE" w:rsidRDefault="008752EE">
      <w:pPr>
        <w:pStyle w:val="ListParagraph"/>
        <w:numPr>
          <w:ilvl w:val="0"/>
          <w:numId w:val="30"/>
        </w:numPr>
        <w:rPr>
          <w:ins w:id="1066" w:author="Keshav Singh" w:date="2025-02-27T13:49:00Z" w16du:dateUtc="2025-02-27T08:19:00Z"/>
        </w:rPr>
        <w:pPrChange w:id="1067" w:author="Keshav Singh" w:date="2025-02-27T12:42:00Z" w16du:dateUtc="2025-02-27T07:12:00Z">
          <w:pPr>
            <w:pStyle w:val="NormalWeb"/>
          </w:pPr>
        </w:pPrChange>
      </w:pPr>
    </w:p>
    <w:p w14:paraId="1FCF8FAF" w14:textId="77777777" w:rsidR="00065FC4" w:rsidRPr="005866AE" w:rsidRDefault="00000000">
      <w:pPr>
        <w:pStyle w:val="ListParagraph"/>
        <w:numPr>
          <w:ilvl w:val="0"/>
          <w:numId w:val="30"/>
        </w:numPr>
        <w:pPrChange w:id="1068" w:author="Keshav Singh" w:date="2025-02-27T12:42:00Z" w16du:dateUtc="2025-02-27T07:12:00Z">
          <w:pPr>
            <w:pStyle w:val="NormalWeb"/>
          </w:pPr>
        </w:pPrChange>
      </w:pPr>
      <w:del w:id="1069" w:author="Keshav Singh" w:date="2025-02-27T13:49:00Z" w16du:dateUtc="2025-02-27T08:19:00Z">
        <w:r w:rsidRPr="005866AE" w:rsidDel="008752EE">
          <w:delText xml:space="preserve">e) </w:delText>
        </w:r>
      </w:del>
      <w:r w:rsidRPr="005866AE">
        <w:rPr>
          <w:rPrChange w:id="1070" w:author="Keshav Singh" w:date="2025-02-27T12:42:00Z" w16du:dateUtc="2025-02-27T07:12:00Z">
            <w:rPr>
              <w:u w:val="single"/>
            </w:rPr>
          </w:rPrChange>
        </w:rPr>
        <w:t>Linked Devices of a given SBI</w:t>
      </w:r>
      <w:r w:rsidRPr="005866AE">
        <w:t xml:space="preserve"> can be viewed through a filtered search on the pre-selected SBI</w:t>
      </w:r>
    </w:p>
    <w:p w14:paraId="78C7DCE6" w14:textId="77777777" w:rsidR="00065FC4" w:rsidRPr="005866AE" w:rsidRDefault="00000000">
      <w:pPr>
        <w:pPrChange w:id="1071" w:author="Keshav Singh" w:date="2025-02-27T12:42:00Z" w16du:dateUtc="2025-02-27T07:12:00Z">
          <w:pPr>
            <w:pStyle w:val="NormalWeb"/>
          </w:pPr>
        </w:pPrChange>
      </w:pPr>
      <w:r w:rsidRPr="005866AE">
        <w:t> </w:t>
      </w:r>
    </w:p>
    <w:p w14:paraId="267269D4" w14:textId="77777777" w:rsidR="00065FC4" w:rsidRPr="004E527D" w:rsidRDefault="00000000" w:rsidP="004E527D">
      <w:pPr>
        <w:pStyle w:val="Heading4"/>
      </w:pPr>
      <w:del w:id="1072" w:author="Keshav Singh" w:date="2025-02-28T14:59:00Z" w16du:dateUtc="2025-02-28T09:29:00Z">
        <w:r w:rsidDel="00831588">
          <w:rPr>
            <w:rStyle w:val="Strong"/>
          </w:rPr>
          <w:delText xml:space="preserve">II. </w:delText>
        </w:r>
      </w:del>
      <w:r>
        <w:rPr>
          <w:rStyle w:val="Strong"/>
        </w:rPr>
        <w:t>Device features:</w:t>
      </w:r>
    </w:p>
    <w:p w14:paraId="0E52B0AD" w14:textId="69892554" w:rsidR="00065FC4" w:rsidRDefault="00000000">
      <w:pPr>
        <w:pStyle w:val="ListParagraph"/>
        <w:numPr>
          <w:ilvl w:val="0"/>
          <w:numId w:val="31"/>
        </w:numPr>
        <w:pPrChange w:id="1073" w:author="Keshav Singh" w:date="2025-02-27T13:53:00Z" w16du:dateUtc="2025-02-27T08:23:00Z">
          <w:pPr>
            <w:pStyle w:val="NormalWeb"/>
          </w:pPr>
        </w:pPrChange>
      </w:pPr>
      <w:del w:id="1074" w:author="Keshav Singh" w:date="2025-02-27T13:53:00Z" w16du:dateUtc="2025-02-27T08:23:00Z">
        <w:r w:rsidDel="00A45432">
          <w:delText xml:space="preserve">a) </w:delText>
        </w:r>
      </w:del>
      <w:r>
        <w:t>Tabular view of Devices created by Device Providers along with the status</w:t>
      </w:r>
    </w:p>
    <w:p w14:paraId="15509B57" w14:textId="235D41D7" w:rsidR="00065FC4" w:rsidDel="00A45432" w:rsidRDefault="00000000" w:rsidP="00A45432">
      <w:pPr>
        <w:pStyle w:val="ListParagraph"/>
        <w:numPr>
          <w:ilvl w:val="0"/>
          <w:numId w:val="31"/>
        </w:numPr>
        <w:rPr>
          <w:del w:id="1075" w:author="Keshav Singh" w:date="2025-02-27T13:53:00Z" w16du:dateUtc="2025-02-27T08:23:00Z"/>
        </w:rPr>
      </w:pPr>
      <w:del w:id="1076" w:author="Keshav Singh" w:date="2025-02-27T13:53:00Z" w16du:dateUtc="2025-02-27T08:23:00Z">
        <w:r w:rsidDel="00A45432">
          <w:delText xml:space="preserve">b) </w:delText>
        </w:r>
      </w:del>
      <w:r>
        <w:t>Approve/ Reject devices on clicking Approve/Reject in action menu of Pending for Approval records</w:t>
      </w:r>
    </w:p>
    <w:p w14:paraId="3B73B93D" w14:textId="77777777" w:rsidR="00A45432" w:rsidRDefault="00A45432">
      <w:pPr>
        <w:pStyle w:val="ListParagraph"/>
        <w:numPr>
          <w:ilvl w:val="0"/>
          <w:numId w:val="31"/>
        </w:numPr>
        <w:rPr>
          <w:ins w:id="1077" w:author="Keshav Singh" w:date="2025-02-27T13:53:00Z" w16du:dateUtc="2025-02-27T08:23:00Z"/>
        </w:rPr>
        <w:pPrChange w:id="1078" w:author="Keshav Singh" w:date="2025-02-27T13:53:00Z" w16du:dateUtc="2025-02-27T08:23:00Z">
          <w:pPr>
            <w:pStyle w:val="NormalWeb"/>
          </w:pPr>
        </w:pPrChange>
      </w:pPr>
    </w:p>
    <w:p w14:paraId="50641ED0" w14:textId="77777777" w:rsidR="00065FC4" w:rsidDel="00A45432" w:rsidRDefault="00000000" w:rsidP="00A45432">
      <w:pPr>
        <w:pStyle w:val="ListParagraph"/>
        <w:numPr>
          <w:ilvl w:val="0"/>
          <w:numId w:val="31"/>
        </w:numPr>
        <w:rPr>
          <w:del w:id="1079" w:author="Keshav Singh" w:date="2025-02-27T13:53:00Z" w16du:dateUtc="2025-02-27T08:23:00Z"/>
        </w:rPr>
      </w:pPr>
      <w:del w:id="1080" w:author="Keshav Singh" w:date="2025-02-27T13:53:00Z" w16du:dateUtc="2025-02-27T08:23:00Z">
        <w:r w:rsidDel="00A45432">
          <w:delText xml:space="preserve">c) </w:delText>
        </w:r>
      </w:del>
      <w:r>
        <w:t>View submitted Device details : Either on clicking on view option in action menu of any of the submitted API key details in the tabular view or by clicking on the row item itself, it navigates to View device details page</w:t>
      </w:r>
    </w:p>
    <w:p w14:paraId="1D876E38" w14:textId="77777777" w:rsidR="00A45432" w:rsidRDefault="00A45432">
      <w:pPr>
        <w:pStyle w:val="ListParagraph"/>
        <w:numPr>
          <w:ilvl w:val="0"/>
          <w:numId w:val="31"/>
        </w:numPr>
        <w:rPr>
          <w:ins w:id="1081" w:author="Keshav Singh" w:date="2025-02-27T13:53:00Z" w16du:dateUtc="2025-02-27T08:23:00Z"/>
        </w:rPr>
        <w:pPrChange w:id="1082" w:author="Keshav Singh" w:date="2025-02-27T13:53:00Z" w16du:dateUtc="2025-02-27T08:23:00Z">
          <w:pPr>
            <w:pStyle w:val="NormalWeb"/>
          </w:pPr>
        </w:pPrChange>
      </w:pPr>
    </w:p>
    <w:p w14:paraId="2BFEF2F9" w14:textId="77777777" w:rsidR="00065FC4" w:rsidDel="00A45432" w:rsidRDefault="00000000" w:rsidP="00A45432">
      <w:pPr>
        <w:pStyle w:val="ListParagraph"/>
        <w:numPr>
          <w:ilvl w:val="0"/>
          <w:numId w:val="31"/>
        </w:numPr>
        <w:rPr>
          <w:del w:id="1083" w:author="Keshav Singh" w:date="2025-02-27T13:53:00Z" w16du:dateUtc="2025-02-27T08:23:00Z"/>
        </w:rPr>
      </w:pPr>
      <w:del w:id="1084" w:author="Keshav Singh" w:date="2025-02-27T13:53:00Z" w16du:dateUtc="2025-02-27T08:23:00Z">
        <w:r w:rsidDel="00A45432">
          <w:delText xml:space="preserve">d) </w:delText>
        </w:r>
      </w:del>
      <w:r>
        <w:t>Deactivate device on clicking Deactivate option in action item of activated records in Tabular view screen</w:t>
      </w:r>
    </w:p>
    <w:p w14:paraId="265817F8" w14:textId="77777777" w:rsidR="00A45432" w:rsidRDefault="00A45432">
      <w:pPr>
        <w:pStyle w:val="ListParagraph"/>
        <w:numPr>
          <w:ilvl w:val="0"/>
          <w:numId w:val="31"/>
        </w:numPr>
        <w:rPr>
          <w:ins w:id="1085" w:author="Keshav Singh" w:date="2025-02-27T13:53:00Z" w16du:dateUtc="2025-02-27T08:23:00Z"/>
        </w:rPr>
        <w:pPrChange w:id="1086" w:author="Keshav Singh" w:date="2025-02-27T13:53:00Z" w16du:dateUtc="2025-02-27T08:23:00Z">
          <w:pPr>
            <w:pStyle w:val="NormalWeb"/>
          </w:pPr>
        </w:pPrChange>
      </w:pPr>
    </w:p>
    <w:p w14:paraId="6EBBF306" w14:textId="77777777" w:rsidR="00065FC4" w:rsidRDefault="00000000" w:rsidP="00A45432">
      <w:pPr>
        <w:pStyle w:val="ListParagraph"/>
        <w:numPr>
          <w:ilvl w:val="0"/>
          <w:numId w:val="31"/>
        </w:numPr>
        <w:rPr>
          <w:ins w:id="1087" w:author="Keshav Singh" w:date="2025-02-27T13:53:00Z" w16du:dateUtc="2025-02-27T08:23:00Z"/>
        </w:rPr>
      </w:pPr>
      <w:r>
        <w:t>List of all SBIs created by various different device providers are available here. Any SBIs that are pending for approval can be approved/ rejected</w:t>
      </w:r>
    </w:p>
    <w:p w14:paraId="70477AB9" w14:textId="77777777" w:rsidR="00227902" w:rsidRDefault="00227902" w:rsidP="00227902">
      <w:pPr>
        <w:rPr>
          <w:ins w:id="1088" w:author="Keshav Singh" w:date="2025-02-27T13:55:00Z" w16du:dateUtc="2025-02-27T08:25:00Z"/>
        </w:rPr>
      </w:pPr>
    </w:p>
    <w:p w14:paraId="5EFBC8D1" w14:textId="77777777" w:rsidR="00371C0A" w:rsidRDefault="00371C0A" w:rsidP="00227902">
      <w:pPr>
        <w:rPr>
          <w:ins w:id="1089" w:author="Keshav Singh" w:date="2025-02-27T13:55:00Z" w16du:dateUtc="2025-02-27T08:25:00Z"/>
        </w:rPr>
      </w:pPr>
    </w:p>
    <w:p w14:paraId="390C3F90" w14:textId="77777777" w:rsidR="00371C0A" w:rsidRDefault="00371C0A" w:rsidP="00227902">
      <w:pPr>
        <w:rPr>
          <w:ins w:id="1090" w:author="Keshav Singh" w:date="2025-02-27T13:55:00Z" w16du:dateUtc="2025-02-27T08:25:00Z"/>
        </w:rPr>
      </w:pPr>
    </w:p>
    <w:p w14:paraId="67D8648C" w14:textId="77777777" w:rsidR="00371C0A" w:rsidRDefault="00371C0A" w:rsidP="00227902">
      <w:pPr>
        <w:rPr>
          <w:ins w:id="1091" w:author="Keshav Singh" w:date="2025-02-27T13:55:00Z" w16du:dateUtc="2025-02-27T08:25:00Z"/>
        </w:rPr>
      </w:pPr>
    </w:p>
    <w:p w14:paraId="5608AD3A" w14:textId="77777777" w:rsidR="00371C0A" w:rsidRDefault="00371C0A" w:rsidP="00227902">
      <w:pPr>
        <w:rPr>
          <w:ins w:id="1092" w:author="Keshav Singh" w:date="2025-02-27T13:55:00Z" w16du:dateUtc="2025-02-27T08:25:00Z"/>
        </w:rPr>
      </w:pPr>
    </w:p>
    <w:p w14:paraId="2D1BA6E7" w14:textId="77777777" w:rsidR="00371C0A" w:rsidRDefault="00371C0A" w:rsidP="00227902">
      <w:pPr>
        <w:rPr>
          <w:ins w:id="1093" w:author="Keshav Singh" w:date="2025-02-27T13:55:00Z" w16du:dateUtc="2025-02-27T08:25:00Z"/>
        </w:rPr>
      </w:pPr>
    </w:p>
    <w:p w14:paraId="33784A9E" w14:textId="77777777" w:rsidR="00371C0A" w:rsidRDefault="00371C0A" w:rsidP="00227902">
      <w:pPr>
        <w:rPr>
          <w:ins w:id="1094" w:author="Keshav Singh" w:date="2025-02-27T13:54:00Z" w16du:dateUtc="2025-02-27T08:24:00Z"/>
        </w:rPr>
      </w:pPr>
    </w:p>
    <w:p w14:paraId="0C54C22E" w14:textId="77777777" w:rsidR="00054C0D" w:rsidRDefault="00054C0D">
      <w:pPr>
        <w:pPrChange w:id="1095" w:author="Keshav Singh" w:date="2025-02-27T13:53:00Z" w16du:dateUtc="2025-02-27T08:23:00Z">
          <w:pPr>
            <w:pStyle w:val="NormalWeb"/>
          </w:pPr>
        </w:pPrChange>
      </w:pPr>
    </w:p>
    <w:p w14:paraId="3B6732B4" w14:textId="3FE873BC" w:rsidR="00065FC4" w:rsidRPr="00371C0A" w:rsidRDefault="00371C0A">
      <w:pPr>
        <w:pStyle w:val="Heading2"/>
        <w:pPrChange w:id="1096" w:author="Keshav Singh" w:date="2025-02-28T09:58:00Z" w16du:dateUtc="2025-02-28T04:28:00Z">
          <w:pPr>
            <w:pStyle w:val="Heading4"/>
          </w:pPr>
        </w:pPrChange>
      </w:pPr>
      <w:ins w:id="1097" w:author="Keshav Singh" w:date="2025-02-27T13:56:00Z" w16du:dateUtc="2025-02-27T08:26:00Z">
        <w:r>
          <w:t>A</w:t>
        </w:r>
      </w:ins>
      <w:del w:id="1098" w:author="Keshav Singh" w:date="2025-02-27T13:56:00Z" w16du:dateUtc="2025-02-27T08:26:00Z">
        <w:r w:rsidRPr="00371C0A" w:rsidDel="00371C0A">
          <w:rPr>
            <w:rPrChange w:id="1099" w:author="Keshav Singh" w:date="2025-02-27T13:56:00Z" w16du:dateUtc="2025-02-27T08:26:00Z">
              <w:rPr>
                <w:rStyle w:val="Strong"/>
                <w:b w:val="0"/>
                <w:bCs w:val="0"/>
                <w:iCs w:val="0"/>
                <w:shd w:val="clear" w:color="auto" w:fill="D3F1A7"/>
              </w:rPr>
            </w:rPrChange>
          </w:rPr>
          <w:delText>( to a</w:delText>
        </w:r>
      </w:del>
      <w:r w:rsidRPr="00371C0A">
        <w:rPr>
          <w:rPrChange w:id="1100" w:author="Keshav Singh" w:date="2025-02-27T13:56:00Z" w16du:dateUtc="2025-02-27T08:26:00Z">
            <w:rPr>
              <w:rStyle w:val="Strong"/>
              <w:b w:val="0"/>
              <w:bCs w:val="0"/>
              <w:iCs w:val="0"/>
              <w:shd w:val="clear" w:color="auto" w:fill="D3F1A7"/>
            </w:rPr>
          </w:rPrChange>
        </w:rPr>
        <w:t>pprove</w:t>
      </w:r>
      <w:ins w:id="1101" w:author="Keshav Singh" w:date="2025-02-27T13:56:00Z" w16du:dateUtc="2025-02-27T08:26:00Z">
        <w:r>
          <w:t xml:space="preserve"> or </w:t>
        </w:r>
      </w:ins>
      <w:del w:id="1102" w:author="Keshav Singh" w:date="2025-02-27T13:56:00Z" w16du:dateUtc="2025-02-27T08:26:00Z">
        <w:r w:rsidRPr="00371C0A" w:rsidDel="00371C0A">
          <w:rPr>
            <w:rPrChange w:id="1103" w:author="Keshav Singh" w:date="2025-02-27T13:56:00Z" w16du:dateUtc="2025-02-27T08:26:00Z">
              <w:rPr>
                <w:rStyle w:val="Strong"/>
                <w:b w:val="0"/>
                <w:bCs w:val="0"/>
                <w:iCs w:val="0"/>
                <w:shd w:val="clear" w:color="auto" w:fill="D3F1A7"/>
              </w:rPr>
            </w:rPrChange>
          </w:rPr>
          <w:delText xml:space="preserve">/ </w:delText>
        </w:r>
      </w:del>
      <w:r w:rsidRPr="00371C0A">
        <w:rPr>
          <w:rPrChange w:id="1104" w:author="Keshav Singh" w:date="2025-02-27T13:56:00Z" w16du:dateUtc="2025-02-27T08:26:00Z">
            <w:rPr>
              <w:rStyle w:val="Strong"/>
              <w:b w:val="0"/>
              <w:bCs w:val="0"/>
              <w:iCs w:val="0"/>
              <w:shd w:val="clear" w:color="auto" w:fill="D3F1A7"/>
            </w:rPr>
          </w:rPrChange>
        </w:rPr>
        <w:t>reject SBI</w:t>
      </w:r>
      <w:del w:id="1105" w:author="Keshav Singh" w:date="2025-02-27T13:56:00Z" w16du:dateUtc="2025-02-27T08:26:00Z">
        <w:r w:rsidRPr="00371C0A" w:rsidDel="00371C0A">
          <w:rPr>
            <w:rPrChange w:id="1106" w:author="Keshav Singh" w:date="2025-02-27T13:56:00Z" w16du:dateUtc="2025-02-27T08:26:00Z">
              <w:rPr>
                <w:rStyle w:val="Strong"/>
                <w:b w:val="0"/>
                <w:bCs w:val="0"/>
                <w:iCs w:val="0"/>
                <w:shd w:val="clear" w:color="auto" w:fill="D3F1A7"/>
              </w:rPr>
            </w:rPrChange>
          </w:rPr>
          <w:delText>)</w:delText>
        </w:r>
      </w:del>
    </w:p>
    <w:p w14:paraId="0110F118" w14:textId="77777777" w:rsidR="00065FC4" w:rsidRDefault="00000000" w:rsidP="000E668D">
      <w:pPr>
        <w:pStyle w:val="NormalWeb"/>
      </w:pPr>
      <w:r>
        <w:t>The SBI can be approved or rejected by partner admin by going to Dashboard → SBI-Device → List of SBIs.</w:t>
      </w:r>
    </w:p>
    <w:p w14:paraId="01FDE70F"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"C:/30197965bab5ddeae966ff880037a8e25df6873e2bbeb76d9783848989aad58e"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"C:/30197965bab5ddeae966ff880037a8e25df6873e2bbeb76d9783848989aad58e" \* MERGEFORMATINET </w:instrText>
      </w:r>
      <w:r>
        <w:rPr>
          <w:rFonts w:eastAsia="Times New Roman"/>
          <w:noProof/>
        </w:rPr>
        <w:fldChar w:fldCharType="separate"/>
      </w:r>
      <w:r w:rsidR="00EA2179">
        <w:rPr>
          <w:rFonts w:eastAsia="Times New Roman"/>
          <w:noProof/>
        </w:rPr>
        <w:pict w14:anchorId="6FCB9304">
          <v:shape id="_x0000_i1059" type="#_x0000_t75" alt="" style="width:468pt;height:204.75pt;mso-width-percent:0;mso-height-percent:0;mso-width-percent:0;mso-height-percent:0">
            <v:imagedata r:id="rId151" r:href="rId152"/>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E1EFD08" w14:textId="77777777" w:rsidR="00DA6CA3" w:rsidRDefault="00DA6CA3" w:rsidP="000E668D">
      <w:pPr>
        <w:pStyle w:val="NormalWeb"/>
        <w:rPr>
          <w:ins w:id="1107" w:author="Keshav Singh" w:date="2025-02-27T13:54:00Z" w16du:dateUtc="2025-02-27T08:24:00Z"/>
        </w:rPr>
      </w:pPr>
    </w:p>
    <w:p w14:paraId="0495ECEA" w14:textId="72930B22" w:rsidR="00065FC4" w:rsidRDefault="00000000" w:rsidP="000E668D">
      <w:pPr>
        <w:pStyle w:val="NormalWeb"/>
      </w:pPr>
      <w:r>
        <w:t>The admin selects on Approve/ Reject option from the given record and chooses appropriate action.</w:t>
      </w:r>
    </w:p>
    <w:p w14:paraId="06AE9068"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"C:/670d1f1b8ce479322b2f99bf4e9461937e567f482d413409261d24c599bbc434"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"C:/670d1f1b8ce479322b2f99bf4e9461937e567f482d413409261d24c599bbc434" \* MERGEFORMATINET </w:instrText>
      </w:r>
      <w:r>
        <w:rPr>
          <w:rFonts w:eastAsia="Times New Roman"/>
          <w:noProof/>
        </w:rPr>
        <w:fldChar w:fldCharType="separate"/>
      </w:r>
      <w:r w:rsidR="00EA2179">
        <w:rPr>
          <w:rFonts w:eastAsia="Times New Roman"/>
          <w:noProof/>
        </w:rPr>
        <w:pict w14:anchorId="46B12307">
          <v:shape id="_x0000_i1058" type="#_x0000_t75" alt="" style="width:468pt;height:204.75pt;mso-width-percent:0;mso-height-percent:0;mso-width-percent:0;mso-height-percent:0">
            <v:imagedata r:id="rId153" r:href="rId154"/>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1E6A43E" w14:textId="77777777" w:rsidR="00065FC4" w:rsidRDefault="00000000" w:rsidP="000E668D">
      <w:pPr>
        <w:pStyle w:val="NormalWeb"/>
      </w:pPr>
      <w:r>
        <w:lastRenderedPageBreak/>
        <w:t>On approval, the status changes to ‘Approved’ and on rejection, the status changes to ‘Rejected’</w:t>
      </w:r>
    </w:p>
    <w:p w14:paraId="3837C3B0" w14:textId="77777777" w:rsidR="00065FC4" w:rsidDel="00AA2E72" w:rsidRDefault="00000000" w:rsidP="000E668D">
      <w:pPr>
        <w:rPr>
          <w:del w:id="1108" w:author="Keshav Singh" w:date="2025-02-27T13:57:00Z" w16du:dateUtc="2025-02-27T08:27:00Z"/>
          <w:rFonts w:eastAsia="Times New Roman"/>
        </w:rPr>
      </w:pPr>
      <w:r>
        <w:rPr>
          <w:rFonts w:eastAsia="Times New Roman"/>
        </w:rPr>
        <w:fldChar w:fldCharType="begin"/>
      </w:r>
      <w:r>
        <w:rPr>
          <w:rFonts w:eastAsia="Times New Roman"/>
        </w:rPr>
        <w:instrText xml:space="preserve"> INCLUDEPICTURE  \d "C:/82cc0774fea0b06a3d024be22050db31f3c7d869c091601ea9c87dd923f51602"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"C:/82cc0774fea0b06a3d024be22050db31f3c7d869c091601ea9c87dd923f51602" \* MERGEFORMATINET </w:instrText>
      </w:r>
      <w:r>
        <w:rPr>
          <w:rFonts w:eastAsia="Times New Roman"/>
          <w:noProof/>
        </w:rPr>
        <w:fldChar w:fldCharType="separate"/>
      </w:r>
      <w:r w:rsidR="00EA2179">
        <w:rPr>
          <w:rFonts w:eastAsia="Times New Roman"/>
          <w:noProof/>
        </w:rPr>
        <w:pict w14:anchorId="6B13E0E6">
          <v:shape id="_x0000_i1057" type="#_x0000_t75" alt="" style="width:469.15pt;height:204.2pt;mso-width-percent:0;mso-height-percent:0;mso-width-percent:0;mso-height-percent:0">
            <v:imagedata r:id="rId155" r:href="rId156"/>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C8056EF" w14:textId="434BD543" w:rsidR="00806572" w:rsidRDefault="00806572">
      <w:pPr>
        <w:rPr>
          <w:ins w:id="1109" w:author="Keshav Singh" w:date="2025-02-27T13:57:00Z" w16du:dateUtc="2025-02-27T08:27:00Z"/>
        </w:rPr>
        <w:pPrChange w:id="1110" w:author="Keshav Singh" w:date="2025-02-28T09:58:00Z" w16du:dateUtc="2025-02-28T04:28:00Z">
          <w:pPr>
            <w:pStyle w:val="NormalWeb"/>
          </w:pPr>
        </w:pPrChange>
      </w:pPr>
    </w:p>
    <w:p w14:paraId="4E5B01F1" w14:textId="26D8F6C9" w:rsidR="00065FC4" w:rsidRDefault="00000000" w:rsidP="000E668D">
      <w:pPr>
        <w:pStyle w:val="NormalWeb"/>
      </w:pPr>
      <w:r>
        <w:t>To view any individual records, click on View option in the action menu.</w:t>
      </w:r>
    </w:p>
    <w:p w14:paraId="14664D93"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"C:/237d6ed58d99891e6bd539006793d4d7a8b179bd496b049a39a9f4e243822ab1"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"C:/237d6ed58d99891e6bd539006793d4d7a8b179bd496b049a39a9f4e243822ab1" \* MERGEFORMATINET </w:instrText>
      </w:r>
      <w:r>
        <w:rPr>
          <w:rFonts w:eastAsia="Times New Roman"/>
          <w:noProof/>
        </w:rPr>
        <w:fldChar w:fldCharType="separate"/>
      </w:r>
      <w:r w:rsidR="00EA2179">
        <w:rPr>
          <w:rFonts w:eastAsia="Times New Roman"/>
          <w:noProof/>
        </w:rPr>
        <w:pict w14:anchorId="2FC65FDA">
          <v:shape id="_x0000_i1056" type="#_x0000_t75" alt="" style="width:468pt;height:204.75pt;mso-width-percent:0;mso-height-percent:0;mso-width-percent:0;mso-height-percent:0">
            <v:imagedata r:id="rId157" r:href="rId158"/>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3BABDC5" w14:textId="3C976ECE" w:rsidR="00065FC4" w:rsidRDefault="00000000" w:rsidP="000E668D">
      <w:pPr>
        <w:pStyle w:val="NormalWeb"/>
      </w:pPr>
      <w:r>
        <w:t>To approve or reject an SBI, select the approve</w:t>
      </w:r>
      <w:ins w:id="1111" w:author="Keshav Singh" w:date="2025-02-27T13:57:00Z" w16du:dateUtc="2025-02-27T08:27:00Z">
        <w:r w:rsidR="00AA2E72">
          <w:t xml:space="preserve"> </w:t>
        </w:r>
      </w:ins>
      <w:r>
        <w:t>/ reject option in action menu.</w:t>
      </w:r>
    </w:p>
    <w:p w14:paraId="1E0EFF57"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"C:/e863f91c8f53c80a7a3efe95b712427badba1d3f8ed47a7556fe12e55280f16d"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"C:/e863f91c8f53c80a7a3efe95b712427badba1d3f8ed47a7556fe12e55280f16d" \* MERGEFORMATINET </w:instrText>
      </w:r>
      <w:r>
        <w:rPr>
          <w:rFonts w:eastAsia="Times New Roman"/>
          <w:noProof/>
        </w:rPr>
        <w:fldChar w:fldCharType="separate"/>
      </w:r>
      <w:r w:rsidR="00EA2179">
        <w:rPr>
          <w:rFonts w:eastAsia="Times New Roman"/>
          <w:noProof/>
        </w:rPr>
        <w:pict w14:anchorId="1661D23A">
          <v:shape id="_x0000_i1055" type="#_x0000_t75" alt="" style="width:468pt;height:204.75pt;mso-width-percent:0;mso-height-percent:0;mso-width-percent:0;mso-height-percent:0">
            <v:imagedata r:id="rId141" r:href="rId15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0667F1A" w14:textId="1F1A4857" w:rsidR="00065FC4" w:rsidRDefault="00000000" w:rsidP="000E668D">
      <w:pPr>
        <w:pStyle w:val="NormalWeb"/>
      </w:pPr>
      <w:r>
        <w:t>The approved</w:t>
      </w:r>
      <w:ins w:id="1112" w:author="Keshav Singh" w:date="2025-02-27T13:58:00Z" w16du:dateUtc="2025-02-27T08:28:00Z">
        <w:r w:rsidR="00795466">
          <w:t xml:space="preserve"> </w:t>
        </w:r>
      </w:ins>
      <w:r>
        <w:t>/ rejected status is updated on the tabular view.</w:t>
      </w:r>
    </w:p>
    <w:p w14:paraId="3726E1C3"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"C:/58e78e57861f010e14718d722e8c66cb91bed477f6a2b33f687560a0922168b2"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"C:/58e78e57861f010e14718d722e8c66cb91bed477f6a2b33f687560a0922168b2" \* MERGEFORMATINET </w:instrText>
      </w:r>
      <w:r>
        <w:rPr>
          <w:rFonts w:eastAsia="Times New Roman"/>
          <w:noProof/>
        </w:rPr>
        <w:fldChar w:fldCharType="separate"/>
      </w:r>
      <w:r w:rsidR="00EA2179">
        <w:rPr>
          <w:rFonts w:eastAsia="Times New Roman"/>
          <w:noProof/>
        </w:rPr>
        <w:pict w14:anchorId="70971BE4">
          <v:shape id="_x0000_i1054" type="#_x0000_t75" alt="" style="width:468pt;height:204.2pt;mso-width-percent:0;mso-height-percent:0;mso-width-percent:0;mso-height-percent:0">
            <v:imagedata r:id="rId160" r:href="rId16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9AFBD18" w14:textId="77777777" w:rsidR="00065FC4" w:rsidRDefault="00000000" w:rsidP="000E668D">
      <w:pPr>
        <w:pStyle w:val="NormalWeb"/>
      </w:pPr>
      <w:r>
        <w:rPr>
          <w:shd w:val="clear" w:color="auto" w:fill="DFD8FD"/>
        </w:rPr>
        <w:t>To know the list of linked devices associated to this SBI, click on the linked devices count in the tabular view or in the individual view page.</w:t>
      </w:r>
    </w:p>
    <w:p w14:paraId="15F637F5" w14:textId="77777777" w:rsidR="00065FC4" w:rsidRDefault="00000000" w:rsidP="000E668D">
      <w:pPr>
        <w:rPr>
          <w:ins w:id="1113" w:author="Keshav Singh" w:date="2025-02-27T13:59:00Z" w16du:dateUtc="2025-02-27T08:29:00Z"/>
          <w:rFonts w:eastAsia="Times New Roman"/>
        </w:rPr>
      </w:pPr>
      <w:r>
        <w:rPr>
          <w:rFonts w:eastAsia="Times New Roman"/>
        </w:rPr>
        <w:lastRenderedPageBreak/>
        <w:fldChar w:fldCharType="begin"/>
      </w:r>
      <w:r>
        <w:rPr>
          <w:rFonts w:eastAsia="Times New Roman"/>
        </w:rPr>
        <w:instrText xml:space="preserve"> INCLUDEPICTURE  \d "C:/bb2108081c684ae4f0274d6789b00f10c112a28c30ecd6441e2e4485ea3e532b"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"C:/bb2108081c684ae4f0274d6789b00f10c112a28c30ecd6441e2e4485ea3e532b" \* MERGEFORMATINET </w:instrText>
      </w:r>
      <w:r>
        <w:rPr>
          <w:rFonts w:eastAsia="Times New Roman"/>
          <w:noProof/>
        </w:rPr>
        <w:fldChar w:fldCharType="separate"/>
      </w:r>
      <w:r w:rsidR="00EA2179">
        <w:rPr>
          <w:rFonts w:eastAsia="Times New Roman"/>
          <w:noProof/>
        </w:rPr>
        <w:pict w14:anchorId="7E3607DF">
          <v:shape id="_x0000_i1053" type="#_x0000_t75" alt="" style="width:469.15pt;height:189pt;mso-width-percent:0;mso-height-percent:0;mso-width-percent:0;mso-height-percent:0">
            <v:imagedata r:id="rId162" r:href="rId16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8D504EA" w14:textId="77777777" w:rsidR="00A46463" w:rsidRDefault="00A46463" w:rsidP="000E668D">
      <w:pPr>
        <w:rPr>
          <w:rFonts w:eastAsia="Times New Roman"/>
        </w:rPr>
      </w:pPr>
    </w:p>
    <w:p w14:paraId="16328985" w14:textId="4052B1C5" w:rsidR="00F81A86" w:rsidRDefault="00F81A86">
      <w:pPr>
        <w:pStyle w:val="Heading2"/>
        <w:rPr>
          <w:ins w:id="1114" w:author="Keshav Singh" w:date="2025-02-27T13:59:00Z" w16du:dateUtc="2025-02-27T08:29:00Z"/>
        </w:rPr>
        <w:pPrChange w:id="1115" w:author="Keshav Singh" w:date="2025-02-28T09:58:00Z" w16du:dateUtc="2025-02-28T04:28:00Z">
          <w:pPr>
            <w:pStyle w:val="NormalWeb"/>
          </w:pPr>
        </w:pPrChange>
      </w:pPr>
      <w:ins w:id="1116" w:author="Keshav Singh" w:date="2025-02-27T13:59:00Z" w16du:dateUtc="2025-02-27T08:29:00Z">
        <w:r>
          <w:t>Deactivate and SBI</w:t>
        </w:r>
      </w:ins>
    </w:p>
    <w:p w14:paraId="21CD7D9C" w14:textId="6B8987FB" w:rsidR="00065FC4" w:rsidRDefault="00000000" w:rsidP="000E668D">
      <w:pPr>
        <w:pStyle w:val="NormalWeb"/>
      </w:pPr>
      <w:r>
        <w:t>To deactivate an SBI, click on Deactivate option in action menu. An alert appears seeking for confirmation. Also admin is informed how the linked devices will be impacted after SBI deactivation.</w:t>
      </w:r>
    </w:p>
    <w:p w14:paraId="635887B6"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"C:/eb3e51b99eb103c1a4f6b5202dda969a6a7d6b8fdd1064983bb56a27145dd73a"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"C:/eb3e51b99eb103c1a4f6b5202dda969a6a7d6b8fdd1064983bb56a27145dd73a" \* MERGEFORMATINET </w:instrText>
      </w:r>
      <w:r>
        <w:rPr>
          <w:rFonts w:eastAsia="Times New Roman"/>
          <w:noProof/>
        </w:rPr>
        <w:fldChar w:fldCharType="separate"/>
      </w:r>
      <w:r w:rsidR="00EA2179">
        <w:rPr>
          <w:rFonts w:eastAsia="Times New Roman"/>
          <w:noProof/>
        </w:rPr>
        <w:pict w14:anchorId="4EC341DE">
          <v:shape id="_x0000_i1052" type="#_x0000_t75" alt="" style="width:469.15pt;height:204.2pt;mso-width-percent:0;mso-height-percent:0;mso-width-percent:0;mso-height-percent:0">
            <v:imagedata r:id="rId164" r:href="rId16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65B3A3E" w14:textId="77777777" w:rsidR="00065FC4" w:rsidRDefault="00000000" w:rsidP="000E668D">
      <w:pPr>
        <w:pStyle w:val="NormalWeb"/>
      </w:pPr>
      <w:r>
        <w:t>After confirming Deactivation: the respective SBI record is greyed out and the status is displayed as ‘Deactivated’.</w:t>
      </w:r>
    </w:p>
    <w:p w14:paraId="04D6304C"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"C:/9cf2d18fe07381a4c6f187ee4bd0b6818f652ac533c8f7d53b610a60eddadffd"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"C:/9cf2d18fe07381a4c6f187ee4bd0b6818f652ac533c8f7d53b610a60eddadffd" \* MERGEFORMATINET </w:instrText>
      </w:r>
      <w:r>
        <w:rPr>
          <w:rFonts w:eastAsia="Times New Roman"/>
          <w:noProof/>
        </w:rPr>
        <w:fldChar w:fldCharType="separate"/>
      </w:r>
      <w:r w:rsidR="00EA2179">
        <w:rPr>
          <w:rFonts w:eastAsia="Times New Roman"/>
          <w:noProof/>
        </w:rPr>
        <w:pict w14:anchorId="1C886512">
          <v:shape id="_x0000_i1051" type="#_x0000_t75" alt="" style="width:469.15pt;height:207pt;mso-width-percent:0;mso-height-percent:0;mso-width-percent:0;mso-height-percent:0">
            <v:imagedata r:id="rId166" r:href="rId16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80789EF" w14:textId="7056E271" w:rsidR="00065FC4" w:rsidRDefault="00000000">
      <w:pPr>
        <w:pStyle w:val="Heading3"/>
        <w:rPr>
          <w:ins w:id="1117" w:author="Keshav Singh" w:date="2025-02-27T14:02:00Z" w16du:dateUtc="2025-02-27T08:32:00Z"/>
        </w:rPr>
        <w:pPrChange w:id="1118" w:author="Keshav Singh" w:date="2025-02-28T09:58:00Z" w16du:dateUtc="2025-02-28T04:28:00Z">
          <w:pPr>
            <w:pStyle w:val="NormalWeb"/>
          </w:pPr>
        </w:pPrChange>
      </w:pPr>
      <w:r>
        <w:t xml:space="preserve">Impact </w:t>
      </w:r>
      <w:ins w:id="1119" w:author="Keshav Singh" w:date="2025-02-27T14:01:00Z" w16du:dateUtc="2025-02-27T08:31:00Z">
        <w:r w:rsidR="00E73322">
          <w:t>on</w:t>
        </w:r>
      </w:ins>
      <w:del w:id="1120" w:author="Keshav Singh" w:date="2025-02-27T14:01:00Z" w16du:dateUtc="2025-02-27T08:31:00Z">
        <w:r w:rsidDel="00E73322">
          <w:delText>of</w:delText>
        </w:r>
      </w:del>
      <w:r>
        <w:t xml:space="preserve"> </w:t>
      </w:r>
      <w:r>
        <w:rPr>
          <w:shd w:val="clear" w:color="auto" w:fill="D3F1A7"/>
        </w:rPr>
        <w:t>linked devices after SBI deactivation</w:t>
      </w:r>
      <w:del w:id="1121" w:author="Keshav Singh" w:date="2025-02-27T14:02:00Z" w16du:dateUtc="2025-02-27T08:32:00Z">
        <w:r w:rsidDel="00E73322">
          <w:rPr>
            <w:shd w:val="clear" w:color="auto" w:fill="D3F1A7"/>
          </w:rPr>
          <w:delText xml:space="preserve"> </w:delText>
        </w:r>
        <w:r w:rsidDel="00E73322">
          <w:delText>is as below</w:delText>
        </w:r>
      </w:del>
      <w:del w:id="1122" w:author="Keshav Singh" w:date="2025-02-27T14:05:00Z" w16du:dateUtc="2025-02-27T08:35:00Z">
        <w:r w:rsidDel="00824910">
          <w:delText>:</w:delText>
        </w:r>
      </w:del>
    </w:p>
    <w:p w14:paraId="15E59840" w14:textId="5823D28F" w:rsidR="00E73322" w:rsidRDefault="00E73322" w:rsidP="000E668D">
      <w:pPr>
        <w:pStyle w:val="NormalWeb"/>
      </w:pPr>
      <w:ins w:id="1123" w:author="Keshav Singh" w:date="2025-02-27T14:02:00Z" w16du:dateUtc="2025-02-27T08:32:00Z">
        <w:r>
          <w:t xml:space="preserve">Impact on </w:t>
        </w:r>
        <w:r>
          <w:rPr>
            <w:shd w:val="clear" w:color="auto" w:fill="D3F1A7"/>
          </w:rPr>
          <w:t xml:space="preserve">linked devices after SBI deactivation </w:t>
        </w:r>
        <w:r>
          <w:t>is as below</w:t>
        </w:r>
      </w:ins>
    </w:p>
    <w:p w14:paraId="444363C0" w14:textId="77777777" w:rsidR="00065FC4" w:rsidRDefault="00000000" w:rsidP="000E668D">
      <w:pPr>
        <w:pStyle w:val="NormalWeb"/>
        <w:numPr>
          <w:ilvl w:val="0"/>
          <w:numId w:val="18"/>
        </w:numPr>
      </w:pPr>
      <w:r>
        <w:t>All approved device records are displayed in ‘Deactivated' status and those row items being greyed out. The action menu in such records should be enabled with only View option. (Deactivate in action menu is disabled)</w:t>
      </w:r>
    </w:p>
    <w:p w14:paraId="685692FE" w14:textId="35A7F1C9" w:rsidR="00065FC4" w:rsidRDefault="00000000" w:rsidP="000E668D">
      <w:pPr>
        <w:pStyle w:val="NormalWeb"/>
        <w:numPr>
          <w:ilvl w:val="0"/>
          <w:numId w:val="18"/>
        </w:numPr>
      </w:pPr>
      <w:r>
        <w:t xml:space="preserve">The devices </w:t>
      </w:r>
      <w:ins w:id="1124" w:author="Keshav Singh" w:date="2025-02-27T14:06:00Z" w16du:dateUtc="2025-02-27T08:36:00Z">
        <w:r w:rsidR="00DF040B">
          <w:t>of which the</w:t>
        </w:r>
      </w:ins>
      <w:del w:id="1125" w:author="Keshav Singh" w:date="2025-02-27T14:06:00Z" w16du:dateUtc="2025-02-27T08:36:00Z">
        <w:r w:rsidDel="00DF040B">
          <w:delText>w</w:delText>
        </w:r>
      </w:del>
      <w:del w:id="1126" w:author="Keshav Singh" w:date="2025-02-27T14:05:00Z" w16du:dateUtc="2025-02-27T08:35:00Z">
        <w:r w:rsidDel="00DF040B">
          <w:delText>hose</w:delText>
        </w:r>
      </w:del>
      <w:r>
        <w:t xml:space="preserve"> status was ‘Pending for Approval’ before SBI deactivation will now be displayed with ‘Rejected’ status.</w:t>
      </w:r>
    </w:p>
    <w:p w14:paraId="5C51F6BC" w14:textId="77777777" w:rsidR="00065FC4" w:rsidRDefault="00000000" w:rsidP="000E668D">
      <w:pPr>
        <w:pStyle w:val="NormalWeb"/>
        <w:numPr>
          <w:ilvl w:val="0"/>
          <w:numId w:val="18"/>
        </w:numPr>
      </w:pPr>
      <w:r>
        <w:t>Rejected devices will continue to remain in the same status even after SBI deactivation.</w:t>
      </w:r>
    </w:p>
    <w:p w14:paraId="4F7369AE"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"C:/72b079a00a733520a1d6957355a8573e2da195b5905222e46a6124150b28cd63"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"C:/72b079a00a733520a1d6957355a8573e2da195b5905222e46a6124150b28cd63" \* MERGEFORMATINET </w:instrText>
      </w:r>
      <w:r>
        <w:rPr>
          <w:rFonts w:eastAsia="Times New Roman"/>
          <w:noProof/>
        </w:rPr>
        <w:fldChar w:fldCharType="separate"/>
      </w:r>
      <w:r w:rsidR="00EA2179">
        <w:rPr>
          <w:rFonts w:eastAsia="Times New Roman"/>
          <w:noProof/>
        </w:rPr>
        <w:pict w14:anchorId="6F82524C">
          <v:shape id="_x0000_i1050" type="#_x0000_t75" alt="" style="width:469.15pt;height:204.2pt;mso-width-percent:0;mso-height-percent:0;mso-width-percent:0;mso-height-percent:0">
            <v:imagedata r:id="rId168" r:href="rId16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AC33A93" w14:textId="77777777" w:rsidR="00AD7E02" w:rsidRDefault="00AD7E02" w:rsidP="000E668D">
      <w:pPr>
        <w:rPr>
          <w:ins w:id="1127" w:author="Keshav Singh" w:date="2025-02-27T14:42:00Z" w16du:dateUtc="2025-02-27T09:12:00Z"/>
          <w:rStyle w:val="Strong"/>
        </w:rPr>
      </w:pPr>
    </w:p>
    <w:p w14:paraId="61E20226" w14:textId="77777777" w:rsidR="002A6B9D" w:rsidRDefault="002A6B9D" w:rsidP="000E668D">
      <w:pPr>
        <w:rPr>
          <w:ins w:id="1128" w:author="Keshav Singh" w:date="2025-02-28T15:15:00Z" w16du:dateUtc="2025-02-28T09:45:00Z"/>
          <w:rStyle w:val="Strong"/>
        </w:rPr>
      </w:pPr>
    </w:p>
    <w:p w14:paraId="19AA1AD2" w14:textId="6F682E40" w:rsidR="00065FC4" w:rsidRDefault="00000000">
      <w:pPr>
        <w:pStyle w:val="Heading2"/>
        <w:pPrChange w:id="1129" w:author="Keshav Singh" w:date="2025-02-28T09:58:00Z" w16du:dateUtc="2025-02-28T04:28:00Z">
          <w:pPr>
            <w:pStyle w:val="Heading3"/>
          </w:pPr>
        </w:pPrChange>
      </w:pPr>
      <w:r>
        <w:rPr>
          <w:rStyle w:val="Strong"/>
        </w:rPr>
        <w:t>Device</w:t>
      </w:r>
      <w:del w:id="1130" w:author="Keshav Singh" w:date="2025-02-27T14:42:00Z" w16du:dateUtc="2025-02-27T09:12:00Z">
        <w:r w:rsidDel="00CD5EE6">
          <w:rPr>
            <w:rStyle w:val="Strong"/>
          </w:rPr>
          <w:delText>:</w:delText>
        </w:r>
      </w:del>
    </w:p>
    <w:p w14:paraId="4DCE1480" w14:textId="494054CA" w:rsidR="00054770" w:rsidRDefault="00054770">
      <w:pPr>
        <w:pStyle w:val="Heading3"/>
        <w:rPr>
          <w:ins w:id="1131" w:author="Keshav Singh" w:date="2025-02-27T14:42:00Z" w16du:dateUtc="2025-02-27T09:12:00Z"/>
        </w:rPr>
        <w:pPrChange w:id="1132" w:author="Keshav Singh" w:date="2025-02-28T09:58:00Z" w16du:dateUtc="2025-02-28T04:28:00Z">
          <w:pPr>
            <w:pStyle w:val="NormalWeb"/>
          </w:pPr>
        </w:pPrChange>
      </w:pPr>
      <w:ins w:id="1133" w:author="Keshav Singh" w:date="2025-02-27T14:42:00Z" w16du:dateUtc="2025-02-27T09:12:00Z">
        <w:r>
          <w:lastRenderedPageBreak/>
          <w:t>View Devices</w:t>
        </w:r>
      </w:ins>
    </w:p>
    <w:p w14:paraId="2DD39F44" w14:textId="4FA02591" w:rsidR="00065FC4" w:rsidRDefault="00000000" w:rsidP="000E668D">
      <w:pPr>
        <w:pStyle w:val="NormalWeb"/>
      </w:pPr>
      <w:r>
        <w:t xml:space="preserve">On clicking ‘Devices’ tab, </w:t>
      </w:r>
      <w:r>
        <w:rPr>
          <w:rStyle w:val="Strong"/>
          <w:shd w:val="clear" w:color="auto" w:fill="D3F1A7"/>
        </w:rPr>
        <w:t>List of all Devices</w:t>
      </w:r>
      <w:r>
        <w:t xml:space="preserve"> submitted so far are displayed.</w:t>
      </w:r>
    </w:p>
    <w:p w14:paraId="2A91B74A"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"C:/ca1aefddaf42061aa15814de43f0078f9ff2926b7bd5e6d46a24914c605983ec"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"C:/ca1aefddaf42061aa15814de43f0078f9ff2926b7bd5e6d46a24914c605983ec" \* MERGEFORMATINET </w:instrText>
      </w:r>
      <w:r>
        <w:rPr>
          <w:rFonts w:eastAsia="Times New Roman"/>
          <w:noProof/>
        </w:rPr>
        <w:fldChar w:fldCharType="separate"/>
      </w:r>
      <w:r w:rsidR="00EA2179">
        <w:rPr>
          <w:rFonts w:eastAsia="Times New Roman"/>
          <w:noProof/>
        </w:rPr>
        <w:pict w14:anchorId="395B7133">
          <v:shape id="_x0000_i1049" type="#_x0000_t75" alt="" style="width:468pt;height:204.75pt;mso-width-percent:0;mso-height-percent:0;mso-width-percent:0;mso-height-percent:0">
            <v:imagedata r:id="rId170" r:href="rId17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2317396" w14:textId="77777777" w:rsidR="001D5A68" w:rsidRDefault="001D5A68" w:rsidP="000E668D">
      <w:pPr>
        <w:pStyle w:val="NormalWeb"/>
        <w:rPr>
          <w:ins w:id="1134" w:author="Keshav Singh" w:date="2025-02-27T14:42:00Z" w16du:dateUtc="2025-02-27T09:12:00Z"/>
        </w:rPr>
      </w:pPr>
    </w:p>
    <w:p w14:paraId="3F6EFA92" w14:textId="5286D221" w:rsidR="001D5A68" w:rsidRDefault="001D5A68">
      <w:pPr>
        <w:pStyle w:val="Heading3"/>
        <w:rPr>
          <w:ins w:id="1135" w:author="Keshav Singh" w:date="2025-02-27T14:42:00Z" w16du:dateUtc="2025-02-27T09:12:00Z"/>
        </w:rPr>
        <w:pPrChange w:id="1136" w:author="Keshav Singh" w:date="2025-02-28T09:58:00Z" w16du:dateUtc="2025-02-28T04:28:00Z">
          <w:pPr>
            <w:pStyle w:val="NormalWeb"/>
          </w:pPr>
        </w:pPrChange>
      </w:pPr>
      <w:ins w:id="1137" w:author="Keshav Singh" w:date="2025-02-27T14:42:00Z" w16du:dateUtc="2025-02-27T09:12:00Z">
        <w:r>
          <w:t>Appro</w:t>
        </w:r>
      </w:ins>
      <w:ins w:id="1138" w:author="Keshav Singh" w:date="2025-02-27T14:43:00Z" w16du:dateUtc="2025-02-27T09:13:00Z">
        <w:r>
          <w:t>ve / Reject Devices</w:t>
        </w:r>
      </w:ins>
    </w:p>
    <w:p w14:paraId="33316594" w14:textId="0EF74717" w:rsidR="00065FC4" w:rsidRDefault="00000000" w:rsidP="000E668D">
      <w:pPr>
        <w:pStyle w:val="NormalWeb"/>
      </w:pPr>
      <w:r>
        <w:t>On clicking the action menu of the respective device record, an option ‘Approve</w:t>
      </w:r>
      <w:ins w:id="1139" w:author="Keshav Singh" w:date="2025-02-27T14:09:00Z" w16du:dateUtc="2025-02-27T08:39:00Z">
        <w:r w:rsidR="005F3B50">
          <w:t xml:space="preserve"> </w:t>
        </w:r>
      </w:ins>
      <w:r>
        <w:t>/ Reject’ is provided</w:t>
      </w:r>
    </w:p>
    <w:p w14:paraId="0912B47D"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"C:/1bcde7163a1b09d699ee8a071dc4b9050a80916f0a424f1763df562f20fb106d"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"C:/1bcde7163a1b09d699ee8a071dc4b9050a80916f0a424f1763df562f20fb106d" \* MERGEFORMATINET </w:instrText>
      </w:r>
      <w:r>
        <w:rPr>
          <w:rFonts w:eastAsia="Times New Roman"/>
          <w:noProof/>
        </w:rPr>
        <w:fldChar w:fldCharType="separate"/>
      </w:r>
      <w:r w:rsidR="00EA2179">
        <w:rPr>
          <w:rFonts w:eastAsia="Times New Roman"/>
          <w:noProof/>
        </w:rPr>
        <w:pict w14:anchorId="4440438F">
          <v:shape id="_x0000_i1048" type="#_x0000_t75" alt="" style="width:469.15pt;height:207pt;mso-width-percent:0;mso-height-percent:0;mso-width-percent:0;mso-height-percent:0">
            <v:imagedata r:id="rId172" r:href="rId17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DA2CB18" w14:textId="77777777" w:rsidR="00065FC4" w:rsidRDefault="00000000" w:rsidP="000E668D">
      <w:pPr>
        <w:pStyle w:val="NormalWeb"/>
      </w:pPr>
      <w:r>
        <w:t>A popup window appears for the admin to take appropriate action- APPROVE/ REJECT and select the respective button</w:t>
      </w:r>
    </w:p>
    <w:p w14:paraId="59562D96"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"C:/abbae1d7992e2d8d517b6aa6feaac940e7524798f19c66f33b1154a6290c01f0"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"C:/abbae1d7992e2d8d517b6aa6feaac940e7524798f19c66f33b1154a6290c01f0" \* MERGEFORMATINET </w:instrText>
      </w:r>
      <w:r>
        <w:rPr>
          <w:rFonts w:eastAsia="Times New Roman"/>
          <w:noProof/>
        </w:rPr>
        <w:fldChar w:fldCharType="separate"/>
      </w:r>
      <w:r w:rsidR="00EA2179">
        <w:rPr>
          <w:rFonts w:eastAsia="Times New Roman"/>
          <w:noProof/>
        </w:rPr>
        <w:pict w14:anchorId="7D698869">
          <v:shape id="_x0000_i1047" type="#_x0000_t75" alt="" style="width:468pt;height:204.75pt;mso-width-percent:0;mso-height-percent:0;mso-width-percent:0;mso-height-percent:0">
            <v:imagedata r:id="rId174" r:href="rId17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A1FB379" w14:textId="032A8C99" w:rsidR="00065FC4" w:rsidRDefault="00000000" w:rsidP="000E668D">
      <w:pPr>
        <w:pStyle w:val="NormalWeb"/>
      </w:pPr>
      <w:r>
        <w:t xml:space="preserve">The status is thus updated accordingly in </w:t>
      </w:r>
      <w:r>
        <w:rPr>
          <w:rStyle w:val="Strong"/>
        </w:rPr>
        <w:t>List of Devices</w:t>
      </w:r>
      <w:r>
        <w:t xml:space="preserve"> Page as Approved</w:t>
      </w:r>
      <w:ins w:id="1140" w:author="Keshav Singh" w:date="2025-02-25T16:12:00Z" w16du:dateUtc="2025-02-25T10:42:00Z">
        <w:r w:rsidR="00D95E22">
          <w:t xml:space="preserve"> </w:t>
        </w:r>
      </w:ins>
      <w:r>
        <w:t>/ Rejected based on the above action.</w:t>
      </w:r>
    </w:p>
    <w:p w14:paraId="0D351CF3" w14:textId="77777777" w:rsidR="00065FC4" w:rsidRDefault="00000000" w:rsidP="000E668D">
      <w:pPr>
        <w:pStyle w:val="NormalWeb"/>
      </w:pPr>
      <w:r>
        <w:t>'Pending for Approval' status is displayed when the device request is pending with admin for approval and no action has been taken by admin yet.</w:t>
      </w:r>
    </w:p>
    <w:p w14:paraId="49A450A5"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"C:/716764c873ca40f81df5a8ff5e511079f9038499d7554d411c38b7d278f01421"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"C:/716764c873ca40f81df5a8ff5e511079f9038499d7554d411c38b7d278f01421" \* MERGEFORMATINET </w:instrText>
      </w:r>
      <w:r>
        <w:rPr>
          <w:rFonts w:eastAsia="Times New Roman"/>
          <w:noProof/>
        </w:rPr>
        <w:fldChar w:fldCharType="separate"/>
      </w:r>
      <w:r w:rsidR="00EA2179">
        <w:rPr>
          <w:rFonts w:eastAsia="Times New Roman"/>
          <w:noProof/>
        </w:rPr>
        <w:pict w14:anchorId="711E8731">
          <v:shape id="_x0000_i1046" type="#_x0000_t75" alt="" style="width:469.15pt;height:209.25pt;mso-width-percent:0;mso-height-percent:0;mso-width-percent:0;mso-height-percent:0">
            <v:imagedata r:id="rId176" r:href="rId17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C96A483" w14:textId="77777777" w:rsidR="006B7E93" w:rsidRDefault="006B7E93" w:rsidP="000E668D">
      <w:pPr>
        <w:pStyle w:val="NormalWeb"/>
        <w:rPr>
          <w:ins w:id="1141" w:author="Keshav Singh" w:date="2025-02-27T14:44:00Z" w16du:dateUtc="2025-02-27T09:14:00Z"/>
        </w:rPr>
      </w:pPr>
    </w:p>
    <w:p w14:paraId="3FB6B6E3" w14:textId="70BC22F9" w:rsidR="00065FC4" w:rsidRDefault="00000000" w:rsidP="000E668D">
      <w:pPr>
        <w:pStyle w:val="NormalWeb"/>
      </w:pPr>
      <w:r>
        <w:t>Click on view option in action menu or the row item itself (of any active device record) to view the device details individually</w:t>
      </w:r>
    </w:p>
    <w:p w14:paraId="5F930059" w14:textId="77777777" w:rsidR="00065FC4" w:rsidRDefault="00000000" w:rsidP="000E668D">
      <w:pPr>
        <w:rPr>
          <w:rFonts w:eastAsia="Times New Roman"/>
        </w:rPr>
      </w:pPr>
      <w:r>
        <w:rPr>
          <w:rFonts w:eastAsia="Times New Roman"/>
        </w:rPr>
        <w:lastRenderedPageBreak/>
        <w:fldChar w:fldCharType="begin"/>
      </w:r>
      <w:r>
        <w:rPr>
          <w:rFonts w:eastAsia="Times New Roman"/>
        </w:rPr>
        <w:instrText xml:space="preserve"> INCLUDEPICTURE  \d "C:/b7c06fab921ca7998a095444bab48a0ab3a0ddd75d1f5adac502196304dd30a2"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"C:/b7c06fab921ca7998a095444bab48a0ab3a0ddd75d1f5adac502196304dd30a2" \* MERGEFORMATINET </w:instrText>
      </w:r>
      <w:r>
        <w:rPr>
          <w:rFonts w:eastAsia="Times New Roman"/>
          <w:noProof/>
        </w:rPr>
        <w:fldChar w:fldCharType="separate"/>
      </w:r>
      <w:r w:rsidR="00EA2179">
        <w:rPr>
          <w:rFonts w:eastAsia="Times New Roman"/>
          <w:noProof/>
        </w:rPr>
        <w:pict w14:anchorId="19970ED7">
          <v:shape id="_x0000_i1045" type="#_x0000_t75" alt="" style="width:468pt;height:204.75pt;mso-width-percent:0;mso-height-percent:0;mso-width-percent:0;mso-height-percent:0">
            <v:imagedata r:id="rId178" r:href="rId17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2F84387" w14:textId="77777777" w:rsidR="00DE3870" w:rsidRDefault="00DE3870">
      <w:pPr>
        <w:rPr>
          <w:ins w:id="1142" w:author="Keshav Singh" w:date="2025-02-27T14:44:00Z" w16du:dateUtc="2025-02-27T09:14:00Z"/>
        </w:rPr>
        <w:pPrChange w:id="1143" w:author="Keshav Singh" w:date="2025-02-28T09:58:00Z" w16du:dateUtc="2025-02-28T04:28:00Z">
          <w:pPr>
            <w:pStyle w:val="Heading3"/>
          </w:pPr>
        </w:pPrChange>
      </w:pPr>
    </w:p>
    <w:p w14:paraId="6D4ADC70" w14:textId="0B9FF7F6" w:rsidR="00DE3870" w:rsidRDefault="00DE3870">
      <w:pPr>
        <w:pStyle w:val="Heading3"/>
        <w:rPr>
          <w:ins w:id="1144" w:author="Keshav Singh" w:date="2025-02-27T14:44:00Z" w16du:dateUtc="2025-02-27T09:14:00Z"/>
        </w:rPr>
        <w:pPrChange w:id="1145" w:author="Keshav Singh" w:date="2025-02-28T09:59:00Z" w16du:dateUtc="2025-02-28T04:29:00Z">
          <w:pPr>
            <w:pStyle w:val="NormalWeb"/>
          </w:pPr>
        </w:pPrChange>
      </w:pPr>
      <w:ins w:id="1146" w:author="Keshav Singh" w:date="2025-02-27T14:44:00Z" w16du:dateUtc="2025-02-27T09:14:00Z">
        <w:r>
          <w:t>Deactivate Device</w:t>
        </w:r>
      </w:ins>
    </w:p>
    <w:p w14:paraId="25814707" w14:textId="503DC8BD" w:rsidR="00065FC4" w:rsidRDefault="00000000" w:rsidP="000E668D">
      <w:pPr>
        <w:pStyle w:val="NormalWeb"/>
      </w:pPr>
      <w:r>
        <w:t>Click on deactivate option in action menu . A confirmation window appears to proceed for deactivation.</w:t>
      </w:r>
    </w:p>
    <w:p w14:paraId="6B8E9236" w14:textId="77777777" w:rsidR="00065FC4" w:rsidRDefault="00000000" w:rsidP="000E668D">
      <w:pPr>
        <w:rPr>
          <w:rFonts w:eastAsia="Times New Roman"/>
        </w:rPr>
      </w:pPr>
      <w:r>
        <w:rPr>
          <w:rFonts w:eastAsia="Times New Roman"/>
        </w:rPr>
        <w:fldChar w:fldCharType="begin"/>
      </w:r>
      <w:r>
        <w:rPr>
          <w:rFonts w:eastAsia="Times New Roman"/>
        </w:rPr>
        <w:instrText xml:space="preserve"> INCLUDEPICTURE  \d "C:/1b50468fb2a2f669dbc752e09107fba309be352372010600b3cd44579f2dc83f"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"C:/1b50468fb2a2f669dbc752e09107fba309be352372010600b3cd44579f2dc83f" \* MERGEFORMATINET </w:instrText>
      </w:r>
      <w:r>
        <w:rPr>
          <w:rFonts w:eastAsia="Times New Roman"/>
          <w:noProof/>
        </w:rPr>
        <w:fldChar w:fldCharType="separate"/>
      </w:r>
      <w:r w:rsidR="00EA2179">
        <w:rPr>
          <w:rFonts w:eastAsia="Times New Roman"/>
          <w:noProof/>
        </w:rPr>
        <w:pict w14:anchorId="2E80D2F3">
          <v:shape id="_x0000_i1044" type="#_x0000_t75" alt="" style="width:469.15pt;height:204.2pt;mso-width-percent:0;mso-height-percent:0;mso-width-percent:0;mso-height-percent:0">
            <v:imagedata r:id="rId180" r:href="rId18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78C0412" w14:textId="77777777" w:rsidR="00065FC4" w:rsidRDefault="00000000" w:rsidP="000E668D">
      <w:pPr>
        <w:pStyle w:val="NormalWeb"/>
      </w:pPr>
      <w:r>
        <w:t>The deactivated device record is greyed out and status is also changed to ‘Deactivated’</w:t>
      </w:r>
    </w:p>
    <w:p w14:paraId="31851A4E" w14:textId="77777777" w:rsidR="00065FC4" w:rsidRDefault="00000000" w:rsidP="000E668D">
      <w:pPr>
        <w:rPr>
          <w:ins w:id="1147" w:author="Keshav Singh" w:date="2025-02-27T14:45:00Z" w16du:dateUtc="2025-02-27T09:15:00Z"/>
          <w:rFonts w:eastAsia="Times New Roman"/>
        </w:rPr>
      </w:pPr>
      <w:r>
        <w:rPr>
          <w:rFonts w:eastAsia="Times New Roman"/>
        </w:rPr>
        <w:lastRenderedPageBreak/>
        <w:fldChar w:fldCharType="begin"/>
      </w:r>
      <w:r>
        <w:rPr>
          <w:rFonts w:eastAsia="Times New Roman"/>
        </w:rPr>
        <w:instrText xml:space="preserve"> INCLUDEPICTURE  \d "C:/e2ebd6b1719acdb383627f0809c993cdd6c310b2993f5876efa49dfd6f1a36c1"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"C:/e2ebd6b1719acdb383627f0809c993cdd6c310b2993f5876efa49dfd6f1a36c1" \* MERGEFORMATINET </w:instrText>
      </w:r>
      <w:r>
        <w:rPr>
          <w:rFonts w:eastAsia="Times New Roman"/>
          <w:noProof/>
        </w:rPr>
        <w:fldChar w:fldCharType="separate"/>
      </w:r>
      <w:r w:rsidR="00EA2179">
        <w:rPr>
          <w:rFonts w:eastAsia="Times New Roman"/>
          <w:noProof/>
        </w:rPr>
        <w:pict w14:anchorId="4A0684E1">
          <v:shape id="_x0000_i1043" type="#_x0000_t75" alt="" style="width:469.15pt;height:204.2pt;mso-width-percent:0;mso-height-percent:0;mso-width-percent:0;mso-height-percent:0">
            <v:imagedata r:id="rId182" r:href="rId18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00BDF8F" w14:textId="77777777" w:rsidR="00795B32" w:rsidRDefault="00795B32" w:rsidP="000E668D">
      <w:pPr>
        <w:rPr>
          <w:rFonts w:eastAsia="Times New Roman"/>
        </w:rPr>
      </w:pPr>
    </w:p>
    <w:p w14:paraId="5A4EEE29" w14:textId="77777777" w:rsidR="00065FC4" w:rsidRPr="004E527D" w:rsidRDefault="00000000" w:rsidP="00C74109">
      <w:pPr>
        <w:pStyle w:val="Heading1"/>
      </w:pPr>
      <w:r>
        <w:rPr>
          <w:rStyle w:val="Strong"/>
        </w:rPr>
        <w:t>FTM Chip:</w:t>
      </w:r>
    </w:p>
    <w:p w14:paraId="21139435" w14:textId="77777777" w:rsidR="00065FC4" w:rsidRDefault="00000000">
      <w:pPr>
        <w:pStyle w:val="NormalWeb"/>
      </w:pPr>
      <w:r>
        <w:t>The following features are provided to admin to manager FTM Chip Provider’s requests:</w:t>
      </w:r>
    </w:p>
    <w:p w14:paraId="07296BA8" w14:textId="77777777" w:rsidR="00065FC4" w:rsidRDefault="00000000">
      <w:pPr>
        <w:pStyle w:val="NormalWeb"/>
        <w:numPr>
          <w:ilvl w:val="0"/>
          <w:numId w:val="32"/>
        </w:numPr>
        <w:pPrChange w:id="1148" w:author="Keshav Singh" w:date="2025-02-27T15:01:00Z" w16du:dateUtc="2025-02-27T09:31:00Z">
          <w:pPr>
            <w:pStyle w:val="NormalWeb"/>
            <w:numPr>
              <w:numId w:val="19"/>
            </w:numPr>
            <w:tabs>
              <w:tab w:val="num" w:pos="720"/>
            </w:tabs>
            <w:ind w:left="720" w:hanging="360"/>
          </w:pPr>
        </w:pPrChange>
      </w:pPr>
      <w:r>
        <w:rPr>
          <w:u w:val="single"/>
        </w:rPr>
        <w:t xml:space="preserve">Tabular view of FTM chip details </w:t>
      </w:r>
      <w:r>
        <w:t>along with the status of approval</w:t>
      </w:r>
    </w:p>
    <w:p w14:paraId="5B13BA8F" w14:textId="77777777" w:rsidR="00065FC4" w:rsidRDefault="00000000">
      <w:pPr>
        <w:pStyle w:val="NormalWeb"/>
        <w:numPr>
          <w:ilvl w:val="0"/>
          <w:numId w:val="32"/>
        </w:numPr>
        <w:pPrChange w:id="1149" w:author="Keshav Singh" w:date="2025-02-27T15:01:00Z" w16du:dateUtc="2025-02-27T09:31:00Z">
          <w:pPr>
            <w:pStyle w:val="NormalWeb"/>
            <w:numPr>
              <w:numId w:val="19"/>
            </w:numPr>
            <w:tabs>
              <w:tab w:val="num" w:pos="720"/>
            </w:tabs>
            <w:ind w:left="720" w:hanging="360"/>
          </w:pPr>
        </w:pPrChange>
      </w:pPr>
      <w:r>
        <w:rPr>
          <w:u w:val="single"/>
        </w:rPr>
        <w:t>Approve/ Reject</w:t>
      </w:r>
      <w:r>
        <w:t xml:space="preserve"> FTM chip details submitted by FTM Chip Providers</w:t>
      </w:r>
    </w:p>
    <w:p w14:paraId="1EE8F870" w14:textId="77777777" w:rsidR="00065FC4" w:rsidRDefault="00000000">
      <w:pPr>
        <w:pStyle w:val="NormalWeb"/>
        <w:numPr>
          <w:ilvl w:val="0"/>
          <w:numId w:val="32"/>
        </w:numPr>
        <w:pPrChange w:id="1150" w:author="Keshav Singh" w:date="2025-02-27T15:01:00Z" w16du:dateUtc="2025-02-27T09:31:00Z">
          <w:pPr>
            <w:pStyle w:val="NormalWeb"/>
            <w:numPr>
              <w:numId w:val="19"/>
            </w:numPr>
            <w:tabs>
              <w:tab w:val="num" w:pos="720"/>
            </w:tabs>
            <w:ind w:left="720" w:hanging="360"/>
          </w:pPr>
        </w:pPrChange>
      </w:pPr>
      <w:r>
        <w:rPr>
          <w:u w:val="single"/>
        </w:rPr>
        <w:t>View FTM details</w:t>
      </w:r>
      <w:r>
        <w:t xml:space="preserve"> : Either on clicking on view option in action menu of active FTM Chip details in the tabular view or by clicking on the row item itself, it navigates to View FTM details page</w:t>
      </w:r>
    </w:p>
    <w:p w14:paraId="6A8F9728" w14:textId="77777777" w:rsidR="00065FC4" w:rsidRDefault="00000000">
      <w:pPr>
        <w:pStyle w:val="NormalWeb"/>
        <w:numPr>
          <w:ilvl w:val="0"/>
          <w:numId w:val="32"/>
        </w:numPr>
        <w:pPrChange w:id="1151" w:author="Keshav Singh" w:date="2025-02-27T15:01:00Z" w16du:dateUtc="2025-02-27T09:31:00Z">
          <w:pPr>
            <w:pStyle w:val="NormalWeb"/>
            <w:numPr>
              <w:numId w:val="19"/>
            </w:numPr>
            <w:tabs>
              <w:tab w:val="num" w:pos="720"/>
            </w:tabs>
            <w:ind w:left="720" w:hanging="360"/>
          </w:pPr>
        </w:pPrChange>
      </w:pPr>
      <w:r>
        <w:rPr>
          <w:u w:val="single"/>
        </w:rPr>
        <w:t>Download FTM Chip Certificate</w:t>
      </w:r>
      <w:r>
        <w:t xml:space="preserve"> : On clicking on Download option within FTM Chip Certificate section in ‘View FTM Chip Certificate’ page, then originally uploaded FTM Chip certificate can be downloaded</w:t>
      </w:r>
    </w:p>
    <w:p w14:paraId="21A6DBC2" w14:textId="77777777" w:rsidR="00065FC4" w:rsidRDefault="00000000">
      <w:pPr>
        <w:pStyle w:val="NormalWeb"/>
        <w:numPr>
          <w:ilvl w:val="0"/>
          <w:numId w:val="32"/>
        </w:numPr>
        <w:pPrChange w:id="1152" w:author="Keshav Singh" w:date="2025-02-27T15:01:00Z" w16du:dateUtc="2025-02-27T09:31:00Z">
          <w:pPr>
            <w:pStyle w:val="NormalWeb"/>
            <w:numPr>
              <w:numId w:val="19"/>
            </w:numPr>
            <w:tabs>
              <w:tab w:val="num" w:pos="720"/>
            </w:tabs>
            <w:ind w:left="720" w:hanging="360"/>
          </w:pPr>
        </w:pPrChange>
      </w:pPr>
      <w:r>
        <w:rPr>
          <w:u w:val="single"/>
        </w:rPr>
        <w:t>Deactivate FTM detail</w:t>
      </w:r>
      <w:r>
        <w:t xml:space="preserve"> : On clicking on ‘Deactivate' option in action menu of approved records in Tabular view of FTM details screen, the respective FTM detail along with its certificate will be deactivated.</w:t>
      </w:r>
    </w:p>
    <w:p w14:paraId="37E44BED" w14:textId="77777777" w:rsidR="00437ACE" w:rsidRDefault="00437ACE">
      <w:pPr>
        <w:pStyle w:val="NormalWeb"/>
        <w:rPr>
          <w:ins w:id="1153" w:author="Keshav Singh" w:date="2025-02-27T15:01:00Z" w16du:dateUtc="2025-02-27T09:31:00Z"/>
        </w:rPr>
      </w:pPr>
    </w:p>
    <w:p w14:paraId="05D5B2FF" w14:textId="77777777" w:rsidR="00972AF5" w:rsidRDefault="00972AF5">
      <w:pPr>
        <w:pStyle w:val="NormalWeb"/>
        <w:rPr>
          <w:ins w:id="1154" w:author="Keshav Singh" w:date="2025-02-27T15:01:00Z" w16du:dateUtc="2025-02-27T09:31:00Z"/>
        </w:rPr>
      </w:pPr>
    </w:p>
    <w:p w14:paraId="0680745D" w14:textId="083DE15E" w:rsidR="00972AF5" w:rsidRDefault="00972AF5">
      <w:pPr>
        <w:pStyle w:val="NormalWeb"/>
        <w:rPr>
          <w:ins w:id="1155" w:author="Keshav Singh" w:date="2025-02-27T15:01:00Z" w16du:dateUtc="2025-02-27T09:31:00Z"/>
        </w:rPr>
      </w:pPr>
      <w:ins w:id="1156" w:author="Keshav Singh" w:date="2025-02-27T15:02:00Z" w16du:dateUtc="2025-02-27T09:32:00Z">
        <w:r>
          <w:t>View FTP Chip Details</w:t>
        </w:r>
      </w:ins>
    </w:p>
    <w:p w14:paraId="19496F7B" w14:textId="624D4F93" w:rsidR="00065FC4" w:rsidRDefault="00000000">
      <w:pPr>
        <w:pStyle w:val="NormalWeb"/>
      </w:pPr>
      <w:r>
        <w:t>The List of FTM Chip details displays all FTM Chip details created by FTM Chip Provider</w:t>
      </w:r>
    </w:p>
    <w:p w14:paraId="31467888"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"C:/df21b3feb6cbf6fdff167aa72e3cf5b8924b5dba0e243841257d499802dd6ddf"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"C:/df21b3feb6cbf6fdff167aa72e3cf5b8924b5dba0e243841257d499802dd6ddf" \* MERGEFORMATINET </w:instrText>
      </w:r>
      <w:r>
        <w:rPr>
          <w:rFonts w:eastAsia="Times New Roman"/>
          <w:noProof/>
        </w:rPr>
        <w:fldChar w:fldCharType="separate"/>
      </w:r>
      <w:r w:rsidR="00EA2179">
        <w:rPr>
          <w:rFonts w:eastAsia="Times New Roman"/>
          <w:noProof/>
        </w:rPr>
        <w:pict w14:anchorId="3E05C59D">
          <v:shape id="_x0000_i1042" type="#_x0000_t75" alt="" style="width:469.15pt;height:207pt;mso-width-percent:0;mso-height-percent:0;mso-width-percent:0;mso-height-percent:0">
            <v:imagedata r:id="rId184" r:href="rId18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778AD1BE" w14:textId="77777777" w:rsidR="00065FC4" w:rsidRDefault="00000000">
      <w:pPr>
        <w:rPr>
          <w:rFonts w:eastAsia="Times New Roman"/>
        </w:rPr>
      </w:pPr>
      <w:r>
        <w:rPr>
          <w:rFonts w:eastAsia="Times New Roman"/>
        </w:rPr>
        <w:fldChar w:fldCharType="begin"/>
      </w:r>
      <w:r>
        <w:rPr>
          <w:rFonts w:eastAsia="Times New Roman"/>
        </w:rPr>
        <w:instrText xml:space="preserve"> INCLUDEPICTURE  \d "C:/52fd2630f75257e6e37fa28d4bab6c287a4bd8dd58cbf867ac81645638528c9b"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"C:/52fd2630f75257e6e37fa28d4bab6c287a4bd8dd58cbf867ac81645638528c9b" \* MERGEFORMATINET </w:instrText>
      </w:r>
      <w:r>
        <w:rPr>
          <w:rFonts w:eastAsia="Times New Roman"/>
          <w:noProof/>
        </w:rPr>
        <w:fldChar w:fldCharType="separate"/>
      </w:r>
      <w:r w:rsidR="00EA2179">
        <w:rPr>
          <w:rFonts w:eastAsia="Times New Roman"/>
          <w:noProof/>
        </w:rPr>
        <w:pict w14:anchorId="2EA11616">
          <v:shape id="_x0000_i1041" type="#_x0000_t75" alt="" style="width:468pt;height:204.2pt;mso-width-percent:0;mso-height-percent:0;mso-width-percent:0;mso-height-percent:0">
            <v:imagedata r:id="rId186" r:href="rId18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239D6C26" w14:textId="77777777" w:rsidR="00065FC4" w:rsidRDefault="00000000">
      <w:pPr>
        <w:pStyle w:val="NormalWeb"/>
      </w:pPr>
      <w:r>
        <w:t>The admin navigates to ‘List of FTM Chip details’ page where list of all FTM Chip records submitted so far by different FTM Chip providers are displayed.</w:t>
      </w:r>
    </w:p>
    <w:p w14:paraId="694AA686"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"C:/dacaee7c8d1accd257c7cd690bef25c4dbb314a06ac32191d0b1c18f28e57e5e"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"C:/dacaee7c8d1accd257c7cd690bef25c4dbb314a06ac32191d0b1c18f28e57e5e" \* MERGEFORMATINET </w:instrText>
      </w:r>
      <w:r>
        <w:rPr>
          <w:rFonts w:eastAsia="Times New Roman"/>
          <w:noProof/>
        </w:rPr>
        <w:fldChar w:fldCharType="separate"/>
      </w:r>
      <w:r w:rsidR="00EA2179">
        <w:rPr>
          <w:rFonts w:eastAsia="Times New Roman"/>
          <w:noProof/>
        </w:rPr>
        <w:pict w14:anchorId="241484EB">
          <v:shape id="_x0000_i1040" type="#_x0000_t75" alt="" style="width:469.15pt;height:207pt;mso-width-percent:0;mso-height-percent:0;mso-width-percent:0;mso-height-percent:0">
            <v:imagedata r:id="rId188" r:href="rId18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9EC2168" w14:textId="07F5EF80" w:rsidR="00E8039A" w:rsidRDefault="00E8039A">
      <w:pPr>
        <w:pStyle w:val="NormalWeb"/>
        <w:rPr>
          <w:ins w:id="1157" w:author="Keshav Singh" w:date="2025-02-27T15:03:00Z" w16du:dateUtc="2025-02-27T09:33:00Z"/>
        </w:rPr>
      </w:pPr>
      <w:ins w:id="1158" w:author="Keshav Singh" w:date="2025-02-27T15:03:00Z" w16du:dateUtc="2025-02-27T09:33:00Z">
        <w:r>
          <w:t>Approve / Reject FTM Chip</w:t>
        </w:r>
      </w:ins>
    </w:p>
    <w:p w14:paraId="6FE34FC6" w14:textId="4A3E7A71" w:rsidR="00065FC4" w:rsidRDefault="00000000">
      <w:pPr>
        <w:pStyle w:val="NormalWeb"/>
      </w:pPr>
      <w:r>
        <w:t>On clicking the action menu of the respective FTM Chip record, an option ‘Approve/ Reject’ is provided</w:t>
      </w:r>
    </w:p>
    <w:p w14:paraId="7E784ABF" w14:textId="77777777" w:rsidR="00065FC4" w:rsidRDefault="00000000">
      <w:pPr>
        <w:rPr>
          <w:rFonts w:eastAsia="Times New Roman"/>
        </w:rPr>
      </w:pPr>
      <w:r>
        <w:rPr>
          <w:rFonts w:eastAsia="Times New Roman"/>
        </w:rPr>
        <w:fldChar w:fldCharType="begin"/>
      </w:r>
      <w:r>
        <w:rPr>
          <w:rFonts w:eastAsia="Times New Roman"/>
        </w:rPr>
        <w:instrText xml:space="preserve"> INCLUDEPICTURE  \d "C:/9efbaa2374c2d12b7996d477d835a465e6974cdb55a3a7b38f63f89b0577320d"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"C:/9efbaa2374c2d12b7996d477d835a465e6974cdb55a3a7b38f63f89b0577320d" \* MERGEFORMATINET </w:instrText>
      </w:r>
      <w:r>
        <w:rPr>
          <w:rFonts w:eastAsia="Times New Roman"/>
          <w:noProof/>
        </w:rPr>
        <w:fldChar w:fldCharType="separate"/>
      </w:r>
      <w:r w:rsidR="00EA2179">
        <w:rPr>
          <w:rFonts w:eastAsia="Times New Roman"/>
          <w:noProof/>
        </w:rPr>
        <w:pict w14:anchorId="741B3AF1">
          <v:shape id="_x0000_i1039" type="#_x0000_t75" alt="" style="width:469.15pt;height:204.2pt;mso-width-percent:0;mso-height-percent:0;mso-width-percent:0;mso-height-percent:0">
            <v:imagedata r:id="rId190" r:href="rId19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7D89046" w14:textId="77777777" w:rsidR="00065FC4" w:rsidRDefault="00000000">
      <w:pPr>
        <w:pStyle w:val="NormalWeb"/>
      </w:pPr>
      <w:r>
        <w:t> </w:t>
      </w:r>
    </w:p>
    <w:p w14:paraId="7A23B640" w14:textId="77777777" w:rsidR="00065FC4" w:rsidRDefault="00000000">
      <w:pPr>
        <w:pStyle w:val="NormalWeb"/>
      </w:pPr>
      <w:r>
        <w:t>A popup window appears for the admin to take appropriate action- APPROVE/ REJECT and select the respective button</w:t>
      </w:r>
    </w:p>
    <w:p w14:paraId="4713B9DF"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"C:/ae5f4c69af95e8e45a13b5472f5c1c7cb7fb2e044c2f1468b25d10b1761dbd39"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"C:/ae5f4c69af95e8e45a13b5472f5c1c7cb7fb2e044c2f1468b25d10b1761dbd39" \* MERGEFORMATINET </w:instrText>
      </w:r>
      <w:r>
        <w:rPr>
          <w:rFonts w:eastAsia="Times New Roman"/>
          <w:noProof/>
        </w:rPr>
        <w:fldChar w:fldCharType="separate"/>
      </w:r>
      <w:r w:rsidR="00EA2179">
        <w:rPr>
          <w:rFonts w:eastAsia="Times New Roman"/>
          <w:noProof/>
        </w:rPr>
        <w:pict w14:anchorId="0EAA80F7">
          <v:shape id="_x0000_i1038" type="#_x0000_t75" alt="" style="width:469.15pt;height:204.2pt;mso-width-percent:0;mso-height-percent:0;mso-width-percent:0;mso-height-percent:0">
            <v:imagedata r:id="rId192" r:href="rId19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ACE8D2E" w14:textId="77777777" w:rsidR="00065FC4" w:rsidRDefault="00000000">
      <w:pPr>
        <w:pStyle w:val="NormalWeb"/>
      </w:pPr>
      <w:r>
        <w:t> </w:t>
      </w:r>
    </w:p>
    <w:p w14:paraId="410B1080" w14:textId="29225099" w:rsidR="00065FC4" w:rsidRDefault="00000000">
      <w:pPr>
        <w:pStyle w:val="NormalWeb"/>
      </w:pPr>
      <w:r>
        <w:t xml:space="preserve">The status is thus updated accordingly in </w:t>
      </w:r>
      <w:r>
        <w:rPr>
          <w:rStyle w:val="Strong"/>
        </w:rPr>
        <w:t>List of Devices</w:t>
      </w:r>
      <w:r>
        <w:t xml:space="preserve"> Page as Approved</w:t>
      </w:r>
      <w:ins w:id="1159" w:author="Keshav Singh" w:date="2025-02-27T14:57:00Z" w16du:dateUtc="2025-02-27T09:27:00Z">
        <w:r w:rsidR="00170F43">
          <w:t xml:space="preserve"> </w:t>
        </w:r>
      </w:ins>
      <w:r>
        <w:t>/ Rejected based on the above action.</w:t>
      </w:r>
    </w:p>
    <w:p w14:paraId="6084E2D4" w14:textId="77777777" w:rsidR="00065FC4" w:rsidRDefault="00000000">
      <w:pPr>
        <w:pStyle w:val="NormalWeb"/>
      </w:pPr>
      <w:r>
        <w:t> </w:t>
      </w:r>
    </w:p>
    <w:p w14:paraId="64FEC12B" w14:textId="77777777" w:rsidR="00065FC4" w:rsidRDefault="00000000">
      <w:pPr>
        <w:pStyle w:val="NormalWeb"/>
      </w:pPr>
      <w:r>
        <w:t>Note: 'Pending for Approval' status is displayed when the FTM Chip request is pending with admin for approval and no action has been taken by admin yet.</w:t>
      </w:r>
    </w:p>
    <w:p w14:paraId="1C458CE1" w14:textId="77777777" w:rsidR="00065FC4" w:rsidRDefault="00000000">
      <w:pPr>
        <w:rPr>
          <w:rFonts w:eastAsia="Times New Roman"/>
        </w:rPr>
      </w:pPr>
      <w:r>
        <w:rPr>
          <w:rFonts w:eastAsia="Times New Roman"/>
        </w:rPr>
        <w:fldChar w:fldCharType="begin"/>
      </w:r>
      <w:r>
        <w:rPr>
          <w:rFonts w:eastAsia="Times New Roman"/>
        </w:rPr>
        <w:instrText xml:space="preserve"> INCLUDEPICTURE  \d "C:/157a5d3fdeba86c9c424f3352b162ff8799214f0a3207c4a9ace346c37acab0f"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"C:/157a5d3fdeba86c9c424f3352b162ff8799214f0a3207c4a9ace346c37acab0f" \* MERGEFORMATINET </w:instrText>
      </w:r>
      <w:r>
        <w:rPr>
          <w:rFonts w:eastAsia="Times New Roman"/>
          <w:noProof/>
        </w:rPr>
        <w:fldChar w:fldCharType="separate"/>
      </w:r>
      <w:r w:rsidR="00EA2179">
        <w:rPr>
          <w:rFonts w:eastAsia="Times New Roman"/>
          <w:noProof/>
        </w:rPr>
        <w:pict w14:anchorId="447AC303">
          <v:shape id="_x0000_i1037" type="#_x0000_t75" alt="" style="width:468pt;height:204.2pt;mso-width-percent:0;mso-height-percent:0;mso-width-percent:0;mso-height-percent:0">
            <v:imagedata r:id="rId194" r:href="rId19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B277A4C" w14:textId="06498835" w:rsidR="00E039FA" w:rsidRDefault="00E039FA">
      <w:pPr>
        <w:pStyle w:val="NormalWeb"/>
        <w:rPr>
          <w:ins w:id="1160" w:author="Keshav Singh" w:date="2025-02-27T15:04:00Z" w16du:dateUtc="2025-02-27T09:34:00Z"/>
        </w:rPr>
      </w:pPr>
      <w:ins w:id="1161" w:author="Keshav Singh" w:date="2025-02-27T15:04:00Z" w16du:dateUtc="2025-02-27T09:34:00Z">
        <w:r>
          <w:t>View Details of FTM Chip</w:t>
        </w:r>
      </w:ins>
      <w:r>
        <w:t> </w:t>
      </w:r>
    </w:p>
    <w:p w14:paraId="333A49B0" w14:textId="71B5811F" w:rsidR="00065FC4" w:rsidRDefault="00000000">
      <w:pPr>
        <w:pStyle w:val="NormalWeb"/>
      </w:pPr>
      <w:r>
        <w:t xml:space="preserve">To view FTM Chip details </w:t>
      </w:r>
      <w:proofErr w:type="spellStart"/>
      <w:r>
        <w:t>indivudally</w:t>
      </w:r>
      <w:proofErr w:type="spellEnd"/>
      <w:r>
        <w:t>, click on View option in action menu</w:t>
      </w:r>
    </w:p>
    <w:p w14:paraId="5E29B662"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"C:/f445e6741fa06ffaec8e8b58ee161efff26481e1f697241aa237a89bef165167"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"C:/f445e6741fa06ffaec8e8b58ee161efff26481e1f697241aa237a89bef165167" \* MERGEFORMATINET </w:instrText>
      </w:r>
      <w:r>
        <w:rPr>
          <w:rFonts w:eastAsia="Times New Roman"/>
          <w:noProof/>
        </w:rPr>
        <w:fldChar w:fldCharType="separate"/>
      </w:r>
      <w:r w:rsidR="00EA2179">
        <w:rPr>
          <w:rFonts w:eastAsia="Times New Roman"/>
          <w:noProof/>
        </w:rPr>
        <w:pict w14:anchorId="048C80DF">
          <v:shape id="_x0000_i1036" type="#_x0000_t75" alt="" style="width:468pt;height:204.75pt;mso-width-percent:0;mso-height-percent:0;mso-width-percent:0;mso-height-percent:0">
            <v:imagedata r:id="rId196" r:href="rId19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0ADE53AE" w14:textId="0477F978" w:rsidR="00E039FA" w:rsidRDefault="00E039FA">
      <w:pPr>
        <w:pStyle w:val="NormalWeb"/>
        <w:rPr>
          <w:ins w:id="1162" w:author="Keshav Singh" w:date="2025-02-27T15:04:00Z" w16du:dateUtc="2025-02-27T09:34:00Z"/>
        </w:rPr>
      </w:pPr>
      <w:ins w:id="1163" w:author="Keshav Singh" w:date="2025-02-27T15:04:00Z" w16du:dateUtc="2025-02-27T09:34:00Z">
        <w:r>
          <w:t>Download FTM Chip Certificate</w:t>
        </w:r>
      </w:ins>
    </w:p>
    <w:p w14:paraId="0146B874" w14:textId="46B4383D" w:rsidR="00065FC4" w:rsidRDefault="00000000">
      <w:pPr>
        <w:pStyle w:val="NormalWeb"/>
      </w:pPr>
      <w:r>
        <w:t>To download the FTM Chip Certificate uploaded by FTM Chip Provider, click on download button.</w:t>
      </w:r>
    </w:p>
    <w:p w14:paraId="111EEE5E" w14:textId="77777777" w:rsidR="00065FC4" w:rsidRDefault="00000000">
      <w:pPr>
        <w:rPr>
          <w:rFonts w:eastAsia="Times New Roman"/>
        </w:rPr>
      </w:pPr>
      <w:r>
        <w:rPr>
          <w:rFonts w:eastAsia="Times New Roman"/>
        </w:rPr>
        <w:fldChar w:fldCharType="begin"/>
      </w:r>
      <w:r>
        <w:rPr>
          <w:rFonts w:eastAsia="Times New Roman"/>
        </w:rPr>
        <w:instrText xml:space="preserve"> INCLUDEPICTURE  \d "C:/6bcde1076cc2192b2a0e70fff9ba1a7bb5a33c7765e53fee88ee4f57b0e4b5f3"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"C:/6bcde1076cc2192b2a0e70fff9ba1a7bb5a33c7765e53fee88ee4f57b0e4b5f3" \* MERGEFORMATINET </w:instrText>
      </w:r>
      <w:r>
        <w:rPr>
          <w:rFonts w:eastAsia="Times New Roman"/>
          <w:noProof/>
        </w:rPr>
        <w:fldChar w:fldCharType="separate"/>
      </w:r>
      <w:r w:rsidR="00EA2179">
        <w:rPr>
          <w:rFonts w:eastAsia="Times New Roman"/>
          <w:noProof/>
        </w:rPr>
        <w:pict w14:anchorId="24EA085A">
          <v:shape id="_x0000_i1035" type="#_x0000_t75" alt="" style="width:468pt;height:204.2pt;mso-width-percent:0;mso-height-percent:0;mso-width-percent:0;mso-height-percent:0">
            <v:imagedata r:id="rId198" r:href="rId19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AAB56C7" w14:textId="77777777" w:rsidR="00065FC4" w:rsidRDefault="00000000">
      <w:pPr>
        <w:pStyle w:val="NormalWeb"/>
      </w:pPr>
      <w:r>
        <w:t>To deactivate an FTM Chip record, click on Deactivate option in action menu and a confirmation popup appears.</w:t>
      </w:r>
    </w:p>
    <w:p w14:paraId="4A2CF256"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"C:/d5c9bc433ba2b9719f3b8dff4db28047b5d7506a8e02c0d8acf0ffbaccc3c1b6"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"C:/d5c9bc433ba2b9719f3b8dff4db28047b5d7506a8e02c0d8acf0ffbaccc3c1b6" \* MERGEFORMATINET </w:instrText>
      </w:r>
      <w:r>
        <w:rPr>
          <w:rFonts w:eastAsia="Times New Roman"/>
          <w:noProof/>
        </w:rPr>
        <w:fldChar w:fldCharType="separate"/>
      </w:r>
      <w:r w:rsidR="00EA2179">
        <w:rPr>
          <w:rFonts w:eastAsia="Times New Roman"/>
          <w:noProof/>
        </w:rPr>
        <w:pict w14:anchorId="5F24A0FE">
          <v:shape id="_x0000_i1034" type="#_x0000_t75" alt="" style="width:468pt;height:204.2pt;mso-width-percent:0;mso-height-percent:0;mso-width-percent:0;mso-height-percent:0">
            <v:imagedata r:id="rId200" r:href="rId20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959ADE7" w14:textId="77777777" w:rsidR="00065FC4" w:rsidRDefault="00000000">
      <w:pPr>
        <w:pStyle w:val="NormalWeb"/>
      </w:pPr>
      <w:r>
        <w:t>The deactivated FTM Chip record is greyed out after deactivation.</w:t>
      </w:r>
    </w:p>
    <w:p w14:paraId="40713688" w14:textId="77777777" w:rsidR="00065FC4" w:rsidRDefault="00000000">
      <w:pPr>
        <w:rPr>
          <w:rFonts w:eastAsia="Times New Roman"/>
        </w:rPr>
      </w:pPr>
      <w:r>
        <w:rPr>
          <w:rFonts w:eastAsia="Times New Roman"/>
        </w:rPr>
        <w:fldChar w:fldCharType="begin"/>
      </w:r>
      <w:r>
        <w:rPr>
          <w:rFonts w:eastAsia="Times New Roman"/>
        </w:rPr>
        <w:instrText xml:space="preserve"> INCLUDEPICTURE  \d "C:/3ac20c90f161305dbd11693c9b5fd4d090078d41149b810dc82aa3c1a007b58c"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"C:/3ac20c90f161305dbd11693c9b5fd4d090078d41149b810dc82aa3c1a007b58c" \* MERGEFORMATINET </w:instrText>
      </w:r>
      <w:r>
        <w:rPr>
          <w:rFonts w:eastAsia="Times New Roman"/>
          <w:noProof/>
        </w:rPr>
        <w:fldChar w:fldCharType="separate"/>
      </w:r>
      <w:r w:rsidR="00EA2179">
        <w:rPr>
          <w:rFonts w:eastAsia="Times New Roman"/>
          <w:noProof/>
        </w:rPr>
        <w:pict w14:anchorId="7A18EEC2">
          <v:shape id="_x0000_i1033" type="#_x0000_t75" alt="" style="width:468pt;height:201.4pt;mso-width-percent:0;mso-height-percent:0;mso-width-percent:0;mso-height-percent:0">
            <v:imagedata r:id="rId202" r:href="rId20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A0AC1FD" w14:textId="77777777" w:rsidR="00170F43" w:rsidRDefault="00170F43" w:rsidP="00170F43">
      <w:pPr>
        <w:rPr>
          <w:ins w:id="1164" w:author="Keshav Singh" w:date="2025-02-27T15:00:00Z" w16du:dateUtc="2025-02-27T09:30:00Z"/>
          <w:rStyle w:val="Strong"/>
        </w:rPr>
      </w:pPr>
    </w:p>
    <w:p w14:paraId="16C6B890" w14:textId="77777777" w:rsidR="00170F43" w:rsidRDefault="00170F43" w:rsidP="00170F43">
      <w:pPr>
        <w:rPr>
          <w:ins w:id="1165" w:author="Keshav Singh" w:date="2025-02-27T15:00:00Z" w16du:dateUtc="2025-02-27T09:30:00Z"/>
          <w:rStyle w:val="Strong"/>
        </w:rPr>
      </w:pPr>
    </w:p>
    <w:p w14:paraId="4B5EA063" w14:textId="77777777" w:rsidR="00D237FE" w:rsidRDefault="00D237FE" w:rsidP="00170F43">
      <w:pPr>
        <w:rPr>
          <w:ins w:id="1166" w:author="Keshav Singh" w:date="2025-02-27T15:04:00Z" w16du:dateUtc="2025-02-27T09:34:00Z"/>
          <w:rStyle w:val="Strong"/>
        </w:rPr>
      </w:pPr>
    </w:p>
    <w:p w14:paraId="715190B8" w14:textId="77777777" w:rsidR="00E039FA" w:rsidRDefault="00E039FA" w:rsidP="00170F43">
      <w:pPr>
        <w:rPr>
          <w:ins w:id="1167" w:author="Keshav Singh" w:date="2025-02-27T15:04:00Z" w16du:dateUtc="2025-02-27T09:34:00Z"/>
          <w:rStyle w:val="Strong"/>
        </w:rPr>
      </w:pPr>
    </w:p>
    <w:p w14:paraId="1278136D" w14:textId="77777777" w:rsidR="00E039FA" w:rsidRDefault="00E039FA" w:rsidP="00170F43">
      <w:pPr>
        <w:rPr>
          <w:ins w:id="1168" w:author="Keshav Singh" w:date="2025-02-27T15:04:00Z" w16du:dateUtc="2025-02-27T09:34:00Z"/>
          <w:rStyle w:val="Strong"/>
        </w:rPr>
      </w:pPr>
    </w:p>
    <w:p w14:paraId="16F23E12" w14:textId="77777777" w:rsidR="00E039FA" w:rsidRDefault="00E039FA" w:rsidP="00170F43">
      <w:pPr>
        <w:rPr>
          <w:ins w:id="1169" w:author="Keshav Singh" w:date="2025-02-27T15:04:00Z" w16du:dateUtc="2025-02-27T09:34:00Z"/>
          <w:rStyle w:val="Strong"/>
        </w:rPr>
      </w:pPr>
    </w:p>
    <w:p w14:paraId="4907EC7C" w14:textId="77777777" w:rsidR="00E039FA" w:rsidRDefault="00E039FA" w:rsidP="00170F43">
      <w:pPr>
        <w:rPr>
          <w:ins w:id="1170" w:author="Keshav Singh" w:date="2025-02-27T15:04:00Z" w16du:dateUtc="2025-02-27T09:34:00Z"/>
          <w:rStyle w:val="Strong"/>
        </w:rPr>
      </w:pPr>
    </w:p>
    <w:p w14:paraId="61DB553C" w14:textId="77777777" w:rsidR="00E039FA" w:rsidRDefault="00E039FA" w:rsidP="00170F43">
      <w:pPr>
        <w:rPr>
          <w:ins w:id="1171" w:author="Keshav Singh" w:date="2025-02-27T15:04:00Z" w16du:dateUtc="2025-02-27T09:34:00Z"/>
          <w:rStyle w:val="Strong"/>
        </w:rPr>
      </w:pPr>
    </w:p>
    <w:p w14:paraId="31F774B4" w14:textId="77777777" w:rsidR="00E039FA" w:rsidRDefault="00E039FA" w:rsidP="00170F43">
      <w:pPr>
        <w:rPr>
          <w:ins w:id="1172" w:author="Keshav Singh" w:date="2025-02-27T15:04:00Z" w16du:dateUtc="2025-02-27T09:34:00Z"/>
          <w:rStyle w:val="Strong"/>
        </w:rPr>
      </w:pPr>
    </w:p>
    <w:p w14:paraId="449B9C93" w14:textId="77777777" w:rsidR="00E039FA" w:rsidRDefault="00E039FA" w:rsidP="00170F43">
      <w:pPr>
        <w:rPr>
          <w:ins w:id="1173" w:author="Keshav Singh" w:date="2025-02-27T15:04:00Z" w16du:dateUtc="2025-02-27T09:34:00Z"/>
          <w:rStyle w:val="Strong"/>
        </w:rPr>
      </w:pPr>
    </w:p>
    <w:p w14:paraId="4A5B9FDB" w14:textId="77777777" w:rsidR="00E039FA" w:rsidRDefault="00E039FA" w:rsidP="00170F43">
      <w:pPr>
        <w:rPr>
          <w:ins w:id="1174" w:author="Keshav Singh" w:date="2025-02-27T15:04:00Z" w16du:dateUtc="2025-02-27T09:34:00Z"/>
          <w:rStyle w:val="Strong"/>
        </w:rPr>
      </w:pPr>
    </w:p>
    <w:p w14:paraId="5A1F296F" w14:textId="77777777" w:rsidR="00E039FA" w:rsidRDefault="00E039FA" w:rsidP="00170F43">
      <w:pPr>
        <w:rPr>
          <w:ins w:id="1175" w:author="Keshav Singh" w:date="2025-02-27T15:04:00Z" w16du:dateUtc="2025-02-27T09:34:00Z"/>
          <w:rStyle w:val="Strong"/>
        </w:rPr>
      </w:pPr>
    </w:p>
    <w:p w14:paraId="2F40E1B1" w14:textId="77777777" w:rsidR="00E039FA" w:rsidRDefault="00E039FA">
      <w:pPr>
        <w:rPr>
          <w:ins w:id="1176" w:author="Keshav Singh" w:date="2025-02-27T14:59:00Z" w16du:dateUtc="2025-02-27T09:29:00Z"/>
          <w:rStyle w:val="Strong"/>
          <w:b w:val="0"/>
          <w:bCs w:val="0"/>
        </w:rPr>
        <w:pPrChange w:id="1177" w:author="Keshav Singh" w:date="2025-02-27T14:59:00Z" w16du:dateUtc="2025-02-27T09:29:00Z">
          <w:pPr>
            <w:pStyle w:val="Heading1"/>
          </w:pPr>
        </w:pPrChange>
      </w:pPr>
    </w:p>
    <w:p w14:paraId="5245E169" w14:textId="5DDA480B" w:rsidR="00065FC4" w:rsidRPr="004E527D" w:rsidRDefault="00000000" w:rsidP="00C74109">
      <w:pPr>
        <w:pStyle w:val="Heading1"/>
      </w:pPr>
      <w:r>
        <w:rPr>
          <w:rStyle w:val="Strong"/>
        </w:rPr>
        <w:lastRenderedPageBreak/>
        <w:t>Authentication Services:</w:t>
      </w:r>
    </w:p>
    <w:p w14:paraId="5DE56976" w14:textId="77777777" w:rsidR="00065FC4" w:rsidRDefault="00000000">
      <w:pPr>
        <w:pStyle w:val="NormalWeb"/>
      </w:pPr>
      <w:r>
        <w:t>The screen will have the following features:</w:t>
      </w:r>
    </w:p>
    <w:p w14:paraId="450BB86C" w14:textId="16EA35B8" w:rsidR="00065FC4" w:rsidRDefault="00000000">
      <w:pPr>
        <w:pStyle w:val="NormalWeb"/>
        <w:numPr>
          <w:ilvl w:val="0"/>
          <w:numId w:val="20"/>
        </w:numPr>
      </w:pPr>
      <w:del w:id="1178" w:author="Keshav Singh" w:date="2025-02-27T15:33:00Z" w16du:dateUtc="2025-02-27T10:03:00Z">
        <w:r w:rsidDel="006A025A">
          <w:rPr>
            <w:u w:val="single"/>
          </w:rPr>
          <w:delText xml:space="preserve">2 </w:delText>
        </w:r>
      </w:del>
      <w:ins w:id="1179" w:author="Keshav Singh" w:date="2025-02-27T15:33:00Z" w16du:dateUtc="2025-02-27T10:03:00Z">
        <w:r w:rsidR="006A025A">
          <w:rPr>
            <w:u w:val="single"/>
          </w:rPr>
          <w:t xml:space="preserve">Two </w:t>
        </w:r>
        <w:r w:rsidR="001562DA">
          <w:rPr>
            <w:u w:val="single"/>
          </w:rPr>
          <w:t>t</w:t>
        </w:r>
      </w:ins>
      <w:del w:id="1180" w:author="Keshav Singh" w:date="2025-02-27T15:33:00Z" w16du:dateUtc="2025-02-27T10:03:00Z">
        <w:r w:rsidDel="001562DA">
          <w:rPr>
            <w:u w:val="single"/>
          </w:rPr>
          <w:delText>T</w:delText>
        </w:r>
      </w:del>
      <w:r>
        <w:rPr>
          <w:u w:val="single"/>
        </w:rPr>
        <w:t>abs</w:t>
      </w:r>
      <w:ins w:id="1181" w:author="Keshav Singh" w:date="2025-02-27T15:42:00Z" w16du:dateUtc="2025-02-27T10:12:00Z">
        <w:r w:rsidR="00793599">
          <w:rPr>
            <w:u w:val="single"/>
          </w:rPr>
          <w:t xml:space="preserve"> namely</w:t>
        </w:r>
      </w:ins>
      <w:del w:id="1182" w:author="Keshav Singh" w:date="2025-02-27T15:42:00Z" w16du:dateUtc="2025-02-27T10:12:00Z">
        <w:r w:rsidDel="00793599">
          <w:rPr>
            <w:u w:val="single"/>
          </w:rPr>
          <w:delText>-</w:delText>
        </w:r>
      </w:del>
      <w:r>
        <w:rPr>
          <w:u w:val="single"/>
        </w:rPr>
        <w:t xml:space="preserve"> </w:t>
      </w:r>
      <w:r>
        <w:rPr>
          <w:rStyle w:val="Strong"/>
          <w:u w:val="single"/>
        </w:rPr>
        <w:t>OIDC Client and API key</w:t>
      </w:r>
      <w:r>
        <w:t xml:space="preserve"> are displayed. OIDC Client tab view is selected by default </w:t>
      </w:r>
      <w:r w:rsidRPr="00793599">
        <w:rPr>
          <w:highlight w:val="yellow"/>
          <w:rPrChange w:id="1183" w:author="Keshav Singh" w:date="2025-02-27T15:44:00Z" w16du:dateUtc="2025-02-27T10:14:00Z">
            <w:rPr/>
          </w:rPrChange>
        </w:rPr>
        <w:t>as shown in UXD</w:t>
      </w:r>
      <w:r>
        <w:t>.</w:t>
      </w:r>
    </w:p>
    <w:p w14:paraId="6DAED7EE" w14:textId="77777777" w:rsidR="00065FC4" w:rsidRPr="0099111F" w:rsidRDefault="00000000" w:rsidP="004E527D">
      <w:pPr>
        <w:pStyle w:val="Heading4"/>
      </w:pPr>
      <w:del w:id="1184" w:author="Keshav Singh" w:date="2025-02-27T15:45:00Z" w16du:dateUtc="2025-02-27T10:15:00Z">
        <w:r w:rsidRPr="0099111F" w:rsidDel="00EF3D34">
          <w:rPr>
            <w:rPrChange w:id="1185" w:author="Keshav Singh" w:date="2025-02-27T15:49:00Z" w16du:dateUtc="2025-02-27T10:19:00Z">
              <w:rPr>
                <w:rStyle w:val="Strong"/>
              </w:rPr>
            </w:rPrChange>
          </w:rPr>
          <w:delText xml:space="preserve">I. </w:delText>
        </w:r>
      </w:del>
      <w:r w:rsidRPr="0099111F">
        <w:rPr>
          <w:rPrChange w:id="1186" w:author="Keshav Singh" w:date="2025-02-27T15:49:00Z" w16du:dateUtc="2025-02-27T10:19:00Z">
            <w:rPr>
              <w:rStyle w:val="Strong"/>
            </w:rPr>
          </w:rPrChange>
        </w:rPr>
        <w:t>OIDC Client</w:t>
      </w:r>
      <w:del w:id="1187" w:author="Keshav Singh" w:date="2025-02-27T15:46:00Z" w16du:dateUtc="2025-02-27T10:16:00Z">
        <w:r w:rsidRPr="0099111F" w:rsidDel="006F15BB">
          <w:rPr>
            <w:rPrChange w:id="1188" w:author="Keshav Singh" w:date="2025-02-27T15:49:00Z" w16du:dateUtc="2025-02-27T10:19:00Z">
              <w:rPr>
                <w:rStyle w:val="Strong"/>
              </w:rPr>
            </w:rPrChange>
          </w:rPr>
          <w:delText xml:space="preserve"> feature</w:delText>
        </w:r>
      </w:del>
      <w:del w:id="1189" w:author="Keshav Singh" w:date="2025-02-27T15:45:00Z" w16du:dateUtc="2025-02-27T10:15:00Z">
        <w:r w:rsidRPr="0099111F" w:rsidDel="006F15BB">
          <w:rPr>
            <w:rPrChange w:id="1190" w:author="Keshav Singh" w:date="2025-02-27T15:49:00Z" w16du:dateUtc="2025-02-27T10:19:00Z">
              <w:rPr>
                <w:rStyle w:val="Strong"/>
              </w:rPr>
            </w:rPrChange>
          </w:rPr>
          <w:delText>s:</w:delText>
        </w:r>
      </w:del>
    </w:p>
    <w:p w14:paraId="679EB75A" w14:textId="2E1D3202" w:rsidR="00065FC4" w:rsidRDefault="00000000">
      <w:pPr>
        <w:pStyle w:val="NormalWeb"/>
        <w:numPr>
          <w:ilvl w:val="0"/>
          <w:numId w:val="33"/>
        </w:numPr>
        <w:pPrChange w:id="1191" w:author="Keshav Singh" w:date="2025-02-27T15:46:00Z" w16du:dateUtc="2025-02-27T10:16:00Z">
          <w:pPr>
            <w:pStyle w:val="NormalWeb"/>
          </w:pPr>
        </w:pPrChange>
      </w:pPr>
      <w:del w:id="1192" w:author="Keshav Singh" w:date="2025-02-27T15:46:00Z" w16du:dateUtc="2025-02-27T10:16:00Z">
        <w:r w:rsidDel="00742A7F">
          <w:rPr>
            <w:u w:val="single"/>
          </w:rPr>
          <w:delText xml:space="preserve">a) </w:delText>
        </w:r>
      </w:del>
      <w:r>
        <w:rPr>
          <w:u w:val="single"/>
        </w:rPr>
        <w:t>Tabular view of OIDC clients created by partners</w:t>
      </w:r>
      <w:r>
        <w:t xml:space="preserve"> along with the status</w:t>
      </w:r>
    </w:p>
    <w:p w14:paraId="4EECD521" w14:textId="2E60CD0D" w:rsidR="00065FC4" w:rsidRDefault="00000000">
      <w:pPr>
        <w:pStyle w:val="NormalWeb"/>
        <w:numPr>
          <w:ilvl w:val="0"/>
          <w:numId w:val="33"/>
        </w:numPr>
        <w:pPrChange w:id="1193" w:author="Keshav Singh" w:date="2025-02-27T15:46:00Z" w16du:dateUtc="2025-02-27T10:16:00Z">
          <w:pPr>
            <w:pStyle w:val="NormalWeb"/>
          </w:pPr>
        </w:pPrChange>
      </w:pPr>
      <w:del w:id="1194" w:author="Keshav Singh" w:date="2025-02-27T15:46:00Z" w16du:dateUtc="2025-02-27T10:16:00Z">
        <w:r w:rsidDel="00742A7F">
          <w:rPr>
            <w:u w:val="single"/>
          </w:rPr>
          <w:delText xml:space="preserve">b) </w:delText>
        </w:r>
      </w:del>
      <w:r>
        <w:rPr>
          <w:u w:val="single"/>
        </w:rPr>
        <w:t>View submitted OIDC Client details</w:t>
      </w:r>
      <w:r>
        <w:t xml:space="preserve"> : Either on clicking on view option in action menu of any of the submitted OIDC details in the tabular view or by clicking on the row item itself, it navigates to View OIDC Client details page</w:t>
      </w:r>
    </w:p>
    <w:p w14:paraId="6EB9403B" w14:textId="52A73C45" w:rsidR="00065FC4" w:rsidRDefault="00000000">
      <w:pPr>
        <w:pStyle w:val="NormalWeb"/>
        <w:numPr>
          <w:ilvl w:val="0"/>
          <w:numId w:val="33"/>
        </w:numPr>
        <w:pPrChange w:id="1195" w:author="Keshav Singh" w:date="2025-02-27T15:46:00Z" w16du:dateUtc="2025-02-27T10:16:00Z">
          <w:pPr>
            <w:pStyle w:val="NormalWeb"/>
          </w:pPr>
        </w:pPrChange>
      </w:pPr>
      <w:del w:id="1196" w:author="Keshav Singh" w:date="2025-02-27T15:46:00Z" w16du:dateUtc="2025-02-27T10:16:00Z">
        <w:r w:rsidDel="00742A7F">
          <w:delText xml:space="preserve">c) </w:delText>
        </w:r>
      </w:del>
      <w:r>
        <w:rPr>
          <w:u w:val="single"/>
        </w:rPr>
        <w:t>Deactivate</w:t>
      </w:r>
      <w:r>
        <w:t xml:space="preserve"> an OIDC Client on clicking Deactivate option in action item of activated records in Tabular view screen</w:t>
      </w:r>
    </w:p>
    <w:p w14:paraId="53E21131" w14:textId="77777777" w:rsidR="00065FC4" w:rsidRPr="0099111F" w:rsidRDefault="00000000" w:rsidP="0099111F">
      <w:pPr>
        <w:pStyle w:val="Heading4"/>
      </w:pPr>
      <w:del w:id="1197" w:author="Keshav Singh" w:date="2025-02-27T15:48:00Z" w16du:dateUtc="2025-02-27T10:18:00Z">
        <w:r w:rsidRPr="0099111F" w:rsidDel="0099111F">
          <w:rPr>
            <w:rPrChange w:id="1198" w:author="Keshav Singh" w:date="2025-02-27T15:49:00Z" w16du:dateUtc="2025-02-27T10:19:00Z">
              <w:rPr>
                <w:rStyle w:val="Strong"/>
                <w:b w:val="0"/>
                <w:bCs w:val="0"/>
              </w:rPr>
            </w:rPrChange>
          </w:rPr>
          <w:delText xml:space="preserve">II. </w:delText>
        </w:r>
      </w:del>
      <w:r w:rsidRPr="0099111F">
        <w:rPr>
          <w:rPrChange w:id="1199" w:author="Keshav Singh" w:date="2025-02-27T15:49:00Z" w16du:dateUtc="2025-02-27T10:19:00Z">
            <w:rPr>
              <w:rStyle w:val="Strong"/>
              <w:b w:val="0"/>
              <w:bCs w:val="0"/>
            </w:rPr>
          </w:rPrChange>
        </w:rPr>
        <w:t>API Key</w:t>
      </w:r>
      <w:del w:id="1200" w:author="Keshav Singh" w:date="2025-02-27T15:49:00Z" w16du:dateUtc="2025-02-27T10:19:00Z">
        <w:r w:rsidRPr="0099111F" w:rsidDel="0099111F">
          <w:rPr>
            <w:rPrChange w:id="1201" w:author="Keshav Singh" w:date="2025-02-27T15:49:00Z" w16du:dateUtc="2025-02-27T10:19:00Z">
              <w:rPr>
                <w:rStyle w:val="Strong"/>
                <w:b w:val="0"/>
                <w:bCs w:val="0"/>
              </w:rPr>
            </w:rPrChange>
          </w:rPr>
          <w:delText xml:space="preserve"> features:</w:delText>
        </w:r>
      </w:del>
    </w:p>
    <w:p w14:paraId="22BA6516" w14:textId="5555A80C" w:rsidR="00065FC4" w:rsidRDefault="00000000">
      <w:pPr>
        <w:pStyle w:val="NormalWeb"/>
        <w:numPr>
          <w:ilvl w:val="0"/>
          <w:numId w:val="35"/>
        </w:numPr>
        <w:pPrChange w:id="1202" w:author="Keshav Singh" w:date="2025-02-27T15:49:00Z" w16du:dateUtc="2025-02-27T10:19:00Z">
          <w:pPr>
            <w:pStyle w:val="NormalWeb"/>
          </w:pPr>
        </w:pPrChange>
      </w:pPr>
      <w:del w:id="1203" w:author="Keshav Singh" w:date="2025-02-27T15:49:00Z" w16du:dateUtc="2025-02-27T10:19:00Z">
        <w:r w:rsidDel="0099111F">
          <w:rPr>
            <w:u w:val="single"/>
          </w:rPr>
          <w:delText xml:space="preserve">a) </w:delText>
        </w:r>
      </w:del>
      <w:r>
        <w:rPr>
          <w:u w:val="single"/>
        </w:rPr>
        <w:t>Tabular view of API keys</w:t>
      </w:r>
      <w:r>
        <w:t xml:space="preserve"> </w:t>
      </w:r>
      <w:r>
        <w:rPr>
          <w:u w:val="single"/>
        </w:rPr>
        <w:t xml:space="preserve">generated by partners </w:t>
      </w:r>
      <w:r>
        <w:t>along with the status</w:t>
      </w:r>
    </w:p>
    <w:p w14:paraId="63C4C020" w14:textId="7C8A916A" w:rsidR="00065FC4" w:rsidRDefault="00000000">
      <w:pPr>
        <w:pStyle w:val="NormalWeb"/>
        <w:numPr>
          <w:ilvl w:val="0"/>
          <w:numId w:val="35"/>
        </w:numPr>
        <w:pPrChange w:id="1204" w:author="Keshav Singh" w:date="2025-02-27T15:49:00Z" w16du:dateUtc="2025-02-27T10:19:00Z">
          <w:pPr>
            <w:pStyle w:val="NormalWeb"/>
          </w:pPr>
        </w:pPrChange>
      </w:pPr>
      <w:del w:id="1205" w:author="Keshav Singh" w:date="2025-02-27T15:49:00Z" w16du:dateUtc="2025-02-27T10:19:00Z">
        <w:r w:rsidDel="0099111F">
          <w:rPr>
            <w:u w:val="single"/>
          </w:rPr>
          <w:delText xml:space="preserve">b) </w:delText>
        </w:r>
      </w:del>
      <w:r>
        <w:rPr>
          <w:u w:val="single"/>
        </w:rPr>
        <w:t>View submitted API Key details</w:t>
      </w:r>
      <w:r>
        <w:t xml:space="preserve"> : Either on clicking on view option in action menu of any of the submitted API key details in the tabular view or by clicking on the row item itself, it navigates to View API key details page</w:t>
      </w:r>
    </w:p>
    <w:p w14:paraId="0E0B823D" w14:textId="6AF986CB" w:rsidR="00065FC4" w:rsidRPr="003C65C5" w:rsidRDefault="00000000">
      <w:pPr>
        <w:pStyle w:val="NormalWeb"/>
        <w:numPr>
          <w:ilvl w:val="0"/>
          <w:numId w:val="35"/>
        </w:numPr>
        <w:pPrChange w:id="1206" w:author="Keshav Singh" w:date="2025-02-27T15:49:00Z" w16du:dateUtc="2025-02-27T10:19:00Z">
          <w:pPr>
            <w:pStyle w:val="NormalWeb"/>
          </w:pPr>
        </w:pPrChange>
      </w:pPr>
      <w:del w:id="1207" w:author="Keshav Singh" w:date="2025-02-27T15:49:00Z" w16du:dateUtc="2025-02-27T10:19:00Z">
        <w:r w:rsidDel="0099111F">
          <w:delText xml:space="preserve">c) </w:delText>
        </w:r>
      </w:del>
      <w:r>
        <w:rPr>
          <w:u w:val="single"/>
        </w:rPr>
        <w:t>Deactivate</w:t>
      </w:r>
      <w:r>
        <w:t xml:space="preserve"> API key on clicking Deactivate option in action item of activated records in Tabular view screen</w:t>
      </w:r>
    </w:p>
    <w:p w14:paraId="6A90263D" w14:textId="77777777" w:rsidR="00065FC4" w:rsidRPr="003C65C5" w:rsidRDefault="00000000">
      <w:pPr>
        <w:pStyle w:val="Heading2"/>
        <w:pPrChange w:id="1208" w:author="Keshav Singh" w:date="2025-02-28T09:59:00Z" w16du:dateUtc="2025-02-28T04:29:00Z">
          <w:pPr>
            <w:pStyle w:val="Heading3"/>
          </w:pPr>
        </w:pPrChange>
      </w:pPr>
      <w:r w:rsidRPr="003C65C5">
        <w:rPr>
          <w:rPrChange w:id="1209" w:author="Keshav Singh" w:date="2025-02-27T15:50:00Z" w16du:dateUtc="2025-02-27T10:20:00Z">
            <w:rPr>
              <w:rStyle w:val="Strong"/>
              <w:bCs w:val="0"/>
            </w:rPr>
          </w:rPrChange>
        </w:rPr>
        <w:t>OIDC Client</w:t>
      </w:r>
    </w:p>
    <w:p w14:paraId="25E298EE" w14:textId="3D714EFA" w:rsidR="00D21065" w:rsidRDefault="00D21065" w:rsidP="00B71283">
      <w:pPr>
        <w:pStyle w:val="NormalWeb"/>
        <w:rPr>
          <w:ins w:id="1210" w:author="Keshav Singh" w:date="2025-02-27T15:50:00Z" w16du:dateUtc="2025-02-27T10:20:00Z"/>
        </w:rPr>
      </w:pPr>
      <w:ins w:id="1211" w:author="Keshav Singh" w:date="2025-02-27T15:50:00Z" w16du:dateUtc="2025-02-27T10:20:00Z">
        <w:r>
          <w:t>View OI</w:t>
        </w:r>
      </w:ins>
      <w:ins w:id="1212" w:author="Keshav Singh" w:date="2025-02-27T15:51:00Z" w16du:dateUtc="2025-02-27T10:21:00Z">
        <w:r>
          <w:t>DC Clients</w:t>
        </w:r>
      </w:ins>
    </w:p>
    <w:p w14:paraId="3717E853" w14:textId="18AC526B" w:rsidR="00065FC4" w:rsidRDefault="00000000" w:rsidP="00B71283">
      <w:pPr>
        <w:pStyle w:val="NormalWeb"/>
      </w:pPr>
      <w:r>
        <w:t>Within OIDC Client tab</w:t>
      </w:r>
      <w:del w:id="1213" w:author="Keshav Singh" w:date="2025-02-27T15:50:00Z" w16du:dateUtc="2025-02-27T10:20:00Z">
        <w:r w:rsidDel="00D22023">
          <w:delText xml:space="preserve"> </w:delText>
        </w:r>
      </w:del>
      <w:r>
        <w:t>, all OIDC Clients created by various Authentication partners are displayed.</w:t>
      </w:r>
    </w:p>
    <w:p w14:paraId="2B387CCA" w14:textId="77777777" w:rsidR="00065FC4" w:rsidRDefault="00000000" w:rsidP="00B71283">
      <w:pPr>
        <w:rPr>
          <w:rFonts w:eastAsia="Times New Roman"/>
        </w:rPr>
      </w:pPr>
      <w:r>
        <w:rPr>
          <w:rFonts w:eastAsia="Times New Roman"/>
        </w:rPr>
        <w:lastRenderedPageBreak/>
        <w:fldChar w:fldCharType="begin"/>
      </w:r>
      <w:r>
        <w:rPr>
          <w:rFonts w:eastAsia="Times New Roman"/>
        </w:rPr>
        <w:instrText xml:space="preserve"> INCLUDEPICTURE  \d "C:/d16260b7c4c2be465aad023c320b1c841ee2b64da41e9430e124b60d279a90bc"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"C:/d16260b7c4c2be465aad023c320b1c841ee2b64da41e9430e124b60d279a90bc" \* MERGEFORMATINET </w:instrText>
      </w:r>
      <w:r>
        <w:rPr>
          <w:rFonts w:eastAsia="Times New Roman"/>
          <w:noProof/>
        </w:rPr>
        <w:fldChar w:fldCharType="separate"/>
      </w:r>
      <w:r w:rsidR="00EA2179">
        <w:rPr>
          <w:rFonts w:eastAsia="Times New Roman"/>
          <w:noProof/>
        </w:rPr>
        <w:pict w14:anchorId="599BD55B">
          <v:shape id="_x0000_i1032" type="#_x0000_t75" alt="" style="width:468pt;height:205.9pt;mso-width-percent:0;mso-height-percent:0;mso-width-percent:0;mso-height-percent:0">
            <v:imagedata r:id="rId204" r:href="rId20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118138C" w14:textId="77777777" w:rsidR="00065FC4" w:rsidRDefault="00000000" w:rsidP="00B71283">
      <w:pPr>
        <w:pStyle w:val="NormalWeb"/>
      </w:pPr>
      <w:r>
        <w:t>For Activated records → the action menu has two options: View, Deactivate</w:t>
      </w:r>
    </w:p>
    <w:p w14:paraId="03B2A440" w14:textId="77777777" w:rsidR="00065FC4" w:rsidRDefault="00000000" w:rsidP="00B71283">
      <w:pPr>
        <w:pStyle w:val="NormalWeb"/>
      </w:pPr>
      <w:r>
        <w:t>For Deactivated records → the action menu is enabled with only 1 option: View, Deactivate.</w:t>
      </w:r>
    </w:p>
    <w:p w14:paraId="7753DC2D" w14:textId="77777777" w:rsidR="00065FC4" w:rsidRDefault="00000000" w:rsidP="00B71283">
      <w:pPr>
        <w:pStyle w:val="NormalWeb"/>
      </w:pPr>
      <w:r>
        <w:t xml:space="preserve">On clicking view option in action menu, the admin is redirected to </w:t>
      </w:r>
      <w:r>
        <w:rPr>
          <w:shd w:val="clear" w:color="auto" w:fill="D3F1A7"/>
        </w:rPr>
        <w:t xml:space="preserve">View OIDC Client details </w:t>
      </w:r>
      <w:r>
        <w:t>page.</w:t>
      </w:r>
    </w:p>
    <w:p w14:paraId="67329BA3"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"C:/4e4b71ef96c173c6cc14a86330532e2f46e8106a4da5771304803a1ec4015374"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"C:/4e4b71ef96c173c6cc14a86330532e2f46e8106a4da5771304803a1ec4015374" \* MERGEFORMATINET </w:instrText>
      </w:r>
      <w:r>
        <w:rPr>
          <w:rFonts w:eastAsia="Times New Roman"/>
          <w:noProof/>
        </w:rPr>
        <w:fldChar w:fldCharType="separate"/>
      </w:r>
      <w:r w:rsidR="00EA2179">
        <w:rPr>
          <w:rFonts w:eastAsia="Times New Roman"/>
          <w:noProof/>
        </w:rPr>
        <w:pict w14:anchorId="0D434EC8">
          <v:shape id="_x0000_i1031" type="#_x0000_t75" alt="" style="width:469.15pt;height:246.4pt;mso-width-percent:0;mso-height-percent:0;mso-width-percent:0;mso-height-percent:0">
            <v:imagedata r:id="rId206" r:href="rId20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1B89AEA2" w14:textId="77777777" w:rsidR="00065FC4" w:rsidRDefault="00000000">
      <w:pPr>
        <w:pStyle w:val="Heading3"/>
        <w:pPrChange w:id="1214" w:author="Keshav Singh" w:date="2025-02-27T15:52:00Z" w16du:dateUtc="2025-02-27T10:22:00Z">
          <w:pPr>
            <w:pStyle w:val="Heading4"/>
          </w:pPr>
        </w:pPrChange>
      </w:pPr>
      <w:r>
        <w:rPr>
          <w:shd w:val="clear" w:color="auto" w:fill="D3F1A7"/>
        </w:rPr>
        <w:t>Deactivate OIDC Client:</w:t>
      </w:r>
    </w:p>
    <w:p w14:paraId="0BFD3E58" w14:textId="77777777" w:rsidR="00065FC4" w:rsidRDefault="00000000">
      <w:pPr>
        <w:pStyle w:val="NormalWeb"/>
      </w:pPr>
      <w:r>
        <w:t>On clicking view option in action menu, the admin is redirected to View OIDC Client details page.</w:t>
      </w:r>
    </w:p>
    <w:p w14:paraId="0D4D6002" w14:textId="77777777" w:rsidR="00065FC4" w:rsidRDefault="00000000">
      <w:pPr>
        <w:rPr>
          <w:rFonts w:eastAsia="Times New Roman"/>
        </w:rPr>
      </w:pPr>
      <w:r>
        <w:rPr>
          <w:rFonts w:eastAsia="Times New Roman"/>
        </w:rPr>
        <w:lastRenderedPageBreak/>
        <w:fldChar w:fldCharType="begin"/>
      </w:r>
      <w:r>
        <w:rPr>
          <w:rFonts w:eastAsia="Times New Roman"/>
        </w:rPr>
        <w:instrText xml:space="preserve"> INCLUDEPICTURE  \d "C:/ad3201b5da6ecd36c1dd764d70fe8a41b410955dbdbf1ac4026edac939d0942b"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"C:/ad3201b5da6ecd36c1dd764d70fe8a41b410955dbdbf1ac4026edac939d0942b" \* MERGEFORMATINET </w:instrText>
      </w:r>
      <w:r>
        <w:rPr>
          <w:rFonts w:eastAsia="Times New Roman"/>
          <w:noProof/>
        </w:rPr>
        <w:fldChar w:fldCharType="separate"/>
      </w:r>
      <w:r w:rsidR="00EA2179">
        <w:rPr>
          <w:rFonts w:eastAsia="Times New Roman"/>
          <w:noProof/>
        </w:rPr>
        <w:pict w14:anchorId="2703D988">
          <v:shape id="_x0000_i1030" type="#_x0000_t75" alt="" style="width:468pt;height:204.2pt;mso-width-percent:0;mso-height-percent:0;mso-width-percent:0;mso-height-percent:0">
            <v:imagedata r:id="rId208" r:href="rId20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3F03554B" w14:textId="77777777" w:rsidR="001A3459" w:rsidRDefault="001A3459" w:rsidP="004E527D">
      <w:pPr>
        <w:pStyle w:val="Heading3"/>
        <w:rPr>
          <w:ins w:id="1215" w:author="Keshav Singh" w:date="2025-02-27T16:22:00Z" w16du:dateUtc="2025-02-27T10:52:00Z"/>
          <w:rStyle w:val="Strong"/>
        </w:rPr>
      </w:pPr>
    </w:p>
    <w:p w14:paraId="2529CA35" w14:textId="77777777" w:rsidR="001A3459" w:rsidRDefault="001A3459">
      <w:pPr>
        <w:rPr>
          <w:ins w:id="1216" w:author="Keshav Singh" w:date="2025-02-27T16:22:00Z" w16du:dateUtc="2025-02-27T10:52:00Z"/>
          <w:rStyle w:val="Strong"/>
        </w:rPr>
        <w:pPrChange w:id="1217" w:author="Keshav Singh" w:date="2025-02-27T16:22:00Z" w16du:dateUtc="2025-02-27T10:52:00Z">
          <w:pPr>
            <w:pStyle w:val="Heading3"/>
          </w:pPr>
        </w:pPrChange>
      </w:pPr>
    </w:p>
    <w:p w14:paraId="4358FE6B" w14:textId="77777777" w:rsidR="001A3459" w:rsidRDefault="001A3459">
      <w:pPr>
        <w:rPr>
          <w:ins w:id="1218" w:author="Keshav Singh" w:date="2025-02-27T16:22:00Z" w16du:dateUtc="2025-02-27T10:52:00Z"/>
          <w:rStyle w:val="Strong"/>
        </w:rPr>
        <w:pPrChange w:id="1219" w:author="Keshav Singh" w:date="2025-02-27T16:22:00Z" w16du:dateUtc="2025-02-27T10:52:00Z">
          <w:pPr>
            <w:pStyle w:val="Heading3"/>
          </w:pPr>
        </w:pPrChange>
      </w:pPr>
    </w:p>
    <w:p w14:paraId="6C68DC61" w14:textId="4F3F1D6F" w:rsidR="00065FC4" w:rsidRPr="001A3459" w:rsidRDefault="00000000">
      <w:pPr>
        <w:pStyle w:val="Heading2"/>
        <w:pPrChange w:id="1220" w:author="Keshav Singh" w:date="2025-02-28T09:59:00Z" w16du:dateUtc="2025-02-28T04:29:00Z">
          <w:pPr>
            <w:pStyle w:val="Heading3"/>
          </w:pPr>
        </w:pPrChange>
      </w:pPr>
      <w:r w:rsidRPr="001A3459">
        <w:rPr>
          <w:rPrChange w:id="1221" w:author="Keshav Singh" w:date="2025-02-27T16:22:00Z" w16du:dateUtc="2025-02-27T10:52:00Z">
            <w:rPr>
              <w:rStyle w:val="Strong"/>
              <w:bCs w:val="0"/>
            </w:rPr>
          </w:rPrChange>
        </w:rPr>
        <w:t>API Key</w:t>
      </w:r>
      <w:del w:id="1222" w:author="Keshav Singh" w:date="2025-02-27T16:22:00Z" w16du:dateUtc="2025-02-27T10:52:00Z">
        <w:r w:rsidRPr="001A3459" w:rsidDel="001A3459">
          <w:rPr>
            <w:rPrChange w:id="1223" w:author="Keshav Singh" w:date="2025-02-27T16:22:00Z" w16du:dateUtc="2025-02-27T10:52:00Z">
              <w:rPr>
                <w:rStyle w:val="Strong"/>
                <w:bCs w:val="0"/>
              </w:rPr>
            </w:rPrChange>
          </w:rPr>
          <w:delText>:</w:delText>
        </w:r>
      </w:del>
    </w:p>
    <w:p w14:paraId="40141E2F" w14:textId="77777777" w:rsidR="00C46621" w:rsidRDefault="00C46621" w:rsidP="00B71283">
      <w:pPr>
        <w:pStyle w:val="NormalWeb"/>
        <w:rPr>
          <w:ins w:id="1224" w:author="Keshav Singh" w:date="2025-02-27T16:49:00Z" w16du:dateUtc="2025-02-27T11:19:00Z"/>
        </w:rPr>
      </w:pPr>
    </w:p>
    <w:p w14:paraId="6DD05ED4" w14:textId="12B03E2D" w:rsidR="00C46621" w:rsidRDefault="00C46621">
      <w:pPr>
        <w:pStyle w:val="Heading3"/>
        <w:rPr>
          <w:ins w:id="1225" w:author="Keshav Singh" w:date="2025-02-27T16:49:00Z" w16du:dateUtc="2025-02-27T11:19:00Z"/>
        </w:rPr>
        <w:pPrChange w:id="1226" w:author="Keshav Singh" w:date="2025-02-28T09:59:00Z" w16du:dateUtc="2025-02-28T04:29:00Z">
          <w:pPr>
            <w:pStyle w:val="NormalWeb"/>
          </w:pPr>
        </w:pPrChange>
      </w:pPr>
      <w:ins w:id="1227" w:author="Keshav Singh" w:date="2025-02-27T16:58:00Z" w16du:dateUtc="2025-02-27T11:28:00Z">
        <w:r>
          <w:t>View API Key</w:t>
        </w:r>
      </w:ins>
    </w:p>
    <w:p w14:paraId="0DDB6329" w14:textId="5563B981" w:rsidR="00065FC4" w:rsidRDefault="00000000" w:rsidP="00B71283">
      <w:pPr>
        <w:pStyle w:val="NormalWeb"/>
      </w:pPr>
      <w:r>
        <w:t>To view the list of all API Keys created by Authentication partner, click on API Key tab</w:t>
      </w:r>
    </w:p>
    <w:p w14:paraId="3477E15B"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"C:/5adff09112a94ee2f64e093daa93a8af9e38422d81e98d362978bda8fca81b1d"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"C:/5adff09112a94ee2f64e093daa93a8af9e38422d81e98d362978bda8fca81b1d" \* MERGEFORMATINET </w:instrText>
      </w:r>
      <w:r>
        <w:rPr>
          <w:rFonts w:eastAsia="Times New Roman"/>
          <w:noProof/>
        </w:rPr>
        <w:fldChar w:fldCharType="separate"/>
      </w:r>
      <w:r w:rsidR="00EA2179">
        <w:rPr>
          <w:rFonts w:eastAsia="Times New Roman"/>
          <w:noProof/>
        </w:rPr>
        <w:pict w14:anchorId="127EEB2B">
          <v:shape id="_x0000_i1029" type="#_x0000_t75" alt="" style="width:469.15pt;height:209.25pt;mso-width-percent:0;mso-height-percent:0;mso-width-percent:0;mso-height-percent:0">
            <v:imagedata r:id="rId210" r:href="rId211"/>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5DB59E2" w14:textId="77777777" w:rsidR="00B8414A" w:rsidRDefault="00B8414A" w:rsidP="00B71283">
      <w:pPr>
        <w:pStyle w:val="NormalWeb"/>
        <w:rPr>
          <w:ins w:id="1228" w:author="Keshav Singh" w:date="2025-02-27T16:48:00Z" w16du:dateUtc="2025-02-27T11:18:00Z"/>
        </w:rPr>
      </w:pPr>
    </w:p>
    <w:p w14:paraId="6E3F389F" w14:textId="77777777" w:rsidR="00BF4795" w:rsidRDefault="00BF4795" w:rsidP="00B71283">
      <w:pPr>
        <w:pStyle w:val="NormalWeb"/>
        <w:rPr>
          <w:ins w:id="1229" w:author="Keshav Singh" w:date="2025-02-27T16:48:00Z" w16du:dateUtc="2025-02-27T11:18:00Z"/>
        </w:rPr>
      </w:pPr>
    </w:p>
    <w:p w14:paraId="760D2224" w14:textId="7EF7072E" w:rsidR="00065FC4" w:rsidRDefault="00000000" w:rsidP="00B71283">
      <w:pPr>
        <w:pStyle w:val="NormalWeb"/>
      </w:pPr>
      <w:r>
        <w:lastRenderedPageBreak/>
        <w:t>For Activated records → the action menu has two options: View, Deactivate</w:t>
      </w:r>
    </w:p>
    <w:p w14:paraId="70E3C738" w14:textId="77777777" w:rsidR="00065FC4" w:rsidRDefault="00000000" w:rsidP="00B71283">
      <w:pPr>
        <w:pStyle w:val="NormalWeb"/>
      </w:pPr>
      <w:r>
        <w:t>For Deactivated records → the action menu is enabled with only 1 option: View, Deactivate.</w:t>
      </w:r>
    </w:p>
    <w:p w14:paraId="6D5EB131" w14:textId="77777777" w:rsidR="00065FC4" w:rsidRDefault="00000000" w:rsidP="00B71283">
      <w:pPr>
        <w:rPr>
          <w:rFonts w:eastAsia="Times New Roman"/>
        </w:rPr>
      </w:pPr>
      <w:r>
        <w:rPr>
          <w:rFonts w:eastAsia="Times New Roman"/>
        </w:rPr>
        <w:fldChar w:fldCharType="begin"/>
      </w:r>
      <w:r>
        <w:rPr>
          <w:rFonts w:eastAsia="Times New Roman"/>
        </w:rPr>
        <w:instrText xml:space="preserve"> INCLUDEPICTURE  \d "C:/f8834e1682b349693ce3c86b3eb6e08cc88551d1e438d8a19c9f49ed38012065"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"C:/f8834e1682b349693ce3c86b3eb6e08cc88551d1e438d8a19c9f49ed38012065" \* MERGEFORMATINET </w:instrText>
      </w:r>
      <w:r>
        <w:rPr>
          <w:rFonts w:eastAsia="Times New Roman"/>
          <w:noProof/>
        </w:rPr>
        <w:fldChar w:fldCharType="separate"/>
      </w:r>
      <w:r w:rsidR="00EA2179">
        <w:rPr>
          <w:rFonts w:eastAsia="Times New Roman"/>
          <w:noProof/>
        </w:rPr>
        <w:pict w14:anchorId="7E4B188C">
          <v:shape id="_x0000_i1028" type="#_x0000_t75" alt="" style="width:469.15pt;height:209.25pt;mso-width-percent:0;mso-height-percent:0;mso-width-percent:0;mso-height-percent:0">
            <v:imagedata r:id="rId212" r:href="rId213"/>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64C09CC2" w14:textId="77777777" w:rsidR="00065FC4" w:rsidRDefault="00000000" w:rsidP="00B71283">
      <w:pPr>
        <w:pStyle w:val="NormalWeb"/>
      </w:pPr>
      <w:r>
        <w:t xml:space="preserve">On clicking view option in action menu, the admin is redirected to </w:t>
      </w:r>
      <w:r>
        <w:rPr>
          <w:shd w:val="clear" w:color="auto" w:fill="D3F1A7"/>
        </w:rPr>
        <w:t xml:space="preserve">View API Key details </w:t>
      </w:r>
      <w:r>
        <w:t>page.</w:t>
      </w:r>
    </w:p>
    <w:p w14:paraId="4C4AB756" w14:textId="77777777" w:rsidR="00065FC4" w:rsidRDefault="00000000" w:rsidP="00B71283">
      <w:pPr>
        <w:rPr>
          <w:ins w:id="1230" w:author="Keshav Singh" w:date="2025-02-27T16:59:00Z" w16du:dateUtc="2025-02-27T11:29:00Z"/>
          <w:rFonts w:eastAsia="Times New Roman"/>
        </w:rPr>
      </w:pPr>
      <w:r>
        <w:rPr>
          <w:rFonts w:eastAsia="Times New Roman"/>
        </w:rPr>
        <w:fldChar w:fldCharType="begin"/>
      </w:r>
      <w:r>
        <w:rPr>
          <w:rFonts w:eastAsia="Times New Roman"/>
        </w:rPr>
        <w:instrText xml:space="preserve"> INCLUDEPICTURE  \d "C:/318bc4087798f3a4663cef33bb423bb09988717108621c5e6161d3384cb6ce8a"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"C:/318bc4087798f3a4663cef33bb423bb09988717108621c5e6161d3384cb6ce8a" \* MERGEFORMATINET </w:instrText>
      </w:r>
      <w:r>
        <w:rPr>
          <w:rFonts w:eastAsia="Times New Roman"/>
          <w:noProof/>
        </w:rPr>
        <w:fldChar w:fldCharType="separate"/>
      </w:r>
      <w:r w:rsidR="00EA2179">
        <w:rPr>
          <w:rFonts w:eastAsia="Times New Roman"/>
          <w:noProof/>
        </w:rPr>
        <w:pict w14:anchorId="4CC86523">
          <v:shape id="_x0000_i1027" type="#_x0000_t75" alt="" style="width:468pt;height:204.2pt;mso-width-percent:0;mso-height-percent:0;mso-width-percent:0;mso-height-percent:0">
            <v:imagedata r:id="rId214" r:href="rId215"/>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5F4965AA" w14:textId="77777777" w:rsidR="008D6117" w:rsidRDefault="008D6117" w:rsidP="00B71283">
      <w:pPr>
        <w:rPr>
          <w:rFonts w:eastAsia="Times New Roman"/>
        </w:rPr>
      </w:pPr>
    </w:p>
    <w:p w14:paraId="487DA1E3" w14:textId="0601E940" w:rsidR="00F24550" w:rsidRDefault="00F24550">
      <w:pPr>
        <w:pStyle w:val="Heading3"/>
        <w:rPr>
          <w:ins w:id="1231" w:author="Keshav Singh" w:date="2025-02-27T16:58:00Z" w16du:dateUtc="2025-02-27T11:28:00Z"/>
        </w:rPr>
        <w:pPrChange w:id="1232" w:author="Keshav Singh" w:date="2025-02-28T09:59:00Z" w16du:dateUtc="2025-02-28T04:29:00Z">
          <w:pPr>
            <w:pStyle w:val="NormalWeb"/>
          </w:pPr>
        </w:pPrChange>
      </w:pPr>
      <w:ins w:id="1233" w:author="Keshav Singh" w:date="2025-02-27T16:58:00Z" w16du:dateUtc="2025-02-27T11:28:00Z">
        <w:r>
          <w:t>Deactivat</w:t>
        </w:r>
      </w:ins>
      <w:ins w:id="1234" w:author="Keshav Singh" w:date="2025-02-27T16:59:00Z" w16du:dateUtc="2025-02-27T11:29:00Z">
        <w:r>
          <w:t>e an API Key</w:t>
        </w:r>
      </w:ins>
    </w:p>
    <w:p w14:paraId="6968378E" w14:textId="42E43979" w:rsidR="00065FC4" w:rsidRDefault="00000000" w:rsidP="00B71283">
      <w:pPr>
        <w:pStyle w:val="NormalWeb"/>
      </w:pPr>
      <w:r>
        <w:t>To deactivate an API Key, click on deactivate option in action menu.</w:t>
      </w:r>
    </w:p>
    <w:p w14:paraId="5E283034" w14:textId="77777777" w:rsidR="00065FC4" w:rsidRDefault="00000000" w:rsidP="00B71283">
      <w:pPr>
        <w:rPr>
          <w:rFonts w:eastAsia="Times New Roman"/>
        </w:rPr>
      </w:pPr>
      <w:r>
        <w:rPr>
          <w:rFonts w:eastAsia="Times New Roman"/>
        </w:rPr>
        <w:lastRenderedPageBreak/>
        <w:fldChar w:fldCharType="begin"/>
      </w:r>
      <w:r>
        <w:rPr>
          <w:rFonts w:eastAsia="Times New Roman"/>
        </w:rPr>
        <w:instrText xml:space="preserve"> INCLUDEPICTURE  \d "C:/b629123b5f95ef1015dfc12518622043cdbb67df8420017b296a089c31516c1a"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"C:/b629123b5f95ef1015dfc12518622043cdbb67df8420017b296a089c31516c1a" \* MERGEFORMATINET </w:instrText>
      </w:r>
      <w:r>
        <w:rPr>
          <w:rFonts w:eastAsia="Times New Roman"/>
          <w:noProof/>
        </w:rPr>
        <w:fldChar w:fldCharType="separate"/>
      </w:r>
      <w:r w:rsidR="00EA2179">
        <w:rPr>
          <w:rFonts w:eastAsia="Times New Roman"/>
          <w:noProof/>
        </w:rPr>
        <w:pict w14:anchorId="1B408E6E">
          <v:shape id="_x0000_i1026" type="#_x0000_t75" alt="" style="width:468pt;height:204.2pt;mso-width-percent:0;mso-height-percent:0;mso-width-percent:0;mso-height-percent:0">
            <v:imagedata r:id="rId216" r:href="rId217"/>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p w14:paraId="46CE3121" w14:textId="77777777" w:rsidR="00065FC4" w:rsidRDefault="00000000" w:rsidP="00B71283">
      <w:pPr>
        <w:pStyle w:val="NormalWeb"/>
      </w:pPr>
      <w:r>
        <w:t>The deactivated record is greyed out and is updated with Deactivated status.</w:t>
      </w:r>
    </w:p>
    <w:p w14:paraId="6F3F8A97" w14:textId="77777777" w:rsidR="007C384A" w:rsidRDefault="00000000" w:rsidP="00B71283">
      <w:pPr>
        <w:rPr>
          <w:rFonts w:eastAsia="Times New Roman"/>
        </w:rPr>
      </w:pPr>
      <w:r>
        <w:rPr>
          <w:rFonts w:eastAsia="Times New Roman"/>
        </w:rPr>
        <w:fldChar w:fldCharType="begin"/>
      </w:r>
      <w:r>
        <w:rPr>
          <w:rFonts w:eastAsia="Times New Roman"/>
        </w:rPr>
        <w:instrText xml:space="preserve"> INCLUDEPICTURE  \d "C:/ac22ef580645b18145c68efcb813f82f219c666747552180663569e97804a9dc" \* MERGEFORMATINET </w:instrText>
      </w:r>
      <w:r>
        <w:rPr>
          <w:rFonts w:eastAsia="Times New Roman"/>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Pr>
          <w:rFonts w:eastAsia="Times New Roman"/>
          <w:noProof/>
        </w:rPr>
        <w:fldChar w:fldCharType="begin"/>
      </w:r>
      <w:r>
        <w:rPr>
          <w:rFonts w:eastAsia="Times New Roman"/>
          <w:noProof/>
        </w:rPr>
        <w:instrText xml:space="preserve"> INCLUDEPICTURE  "C:/ac22ef580645b18145c68efcb813f82f219c666747552180663569e97804a9dc" \* MERGEFORMATINET </w:instrText>
      </w:r>
      <w:r>
        <w:rPr>
          <w:rFonts w:eastAsia="Times New Roman"/>
          <w:noProof/>
        </w:rPr>
        <w:fldChar w:fldCharType="separate"/>
      </w:r>
      <w:r w:rsidR="00EA2179">
        <w:rPr>
          <w:rFonts w:eastAsia="Times New Roman"/>
          <w:noProof/>
        </w:rPr>
        <w:pict w14:anchorId="213C7F3C">
          <v:shape id="_x0000_i1025" type="#_x0000_t75" alt="" style="width:468pt;height:204.75pt;mso-width-percent:0;mso-height-percent:0;mso-width-percent:0;mso-height-percent:0">
            <v:imagedata r:id="rId218" r:href="rId219"/>
          </v:shape>
        </w:pict>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noProof/>
        </w:rPr>
        <w:fldChar w:fldCharType="end"/>
      </w:r>
      <w:r>
        <w:rPr>
          <w:rFonts w:eastAsia="Times New Roman"/>
        </w:rPr>
        <w:fldChar w:fldCharType="end"/>
      </w:r>
    </w:p>
    <w:sectPr w:rsidR="007C384A">
      <w:pgSz w:w="12240" w:h="15840"/>
      <w:pgMar w:top="1440" w:right="1440" w:bottom="1440" w:left="1440" w:header="720"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7" w:author="Keshav Singh" w:date="2025-02-26T10:21:00Z" w:initials="KS">
    <w:p w14:paraId="1B653218" w14:textId="77777777" w:rsidR="00212074" w:rsidRDefault="00212074" w:rsidP="00212074">
      <w:r>
        <w:rPr>
          <w:rStyle w:val="CommentReference"/>
        </w:rPr>
        <w:annotationRef/>
      </w:r>
      <w:r>
        <w:rPr>
          <w:sz w:val="20"/>
          <w:szCs w:val="20"/>
        </w:rPr>
        <w:t>Revision needed.., who does this?</w:t>
      </w:r>
    </w:p>
  </w:comment>
  <w:comment w:id="101" w:author="Keshav Singh" w:date="2025-02-25T18:49:00Z" w:initials="KS">
    <w:p w14:paraId="6927C59C" w14:textId="523AC54D" w:rsidR="00A05F11" w:rsidRDefault="00A05F11" w:rsidP="00A05F11">
      <w:r>
        <w:rPr>
          <w:rStyle w:val="CommentReference"/>
        </w:rPr>
        <w:annotationRef/>
      </w:r>
      <w:r>
        <w:rPr>
          <w:sz w:val="20"/>
          <w:szCs w:val="20"/>
        </w:rPr>
        <w:t>Need an overview to this as to this is where the role is configured.</w:t>
      </w:r>
    </w:p>
  </w:comment>
  <w:comment w:id="110" w:author="Keshav Singh" w:date="2025-02-25T12:26:00Z" w:initials="KS">
    <w:p w14:paraId="5188CC0E" w14:textId="00576467" w:rsidR="00C562EC" w:rsidRDefault="00C562EC" w:rsidP="00C562EC">
      <w:r>
        <w:rPr>
          <w:rStyle w:val="CommentReference"/>
        </w:rPr>
        <w:annotationRef/>
      </w:r>
      <w:r>
        <w:rPr>
          <w:sz w:val="20"/>
          <w:szCs w:val="20"/>
        </w:rPr>
        <w:t>Revisit</w:t>
      </w:r>
    </w:p>
  </w:comment>
  <w:comment w:id="111" w:author="Keshav Singh" w:date="2025-02-25T12:27:00Z" w:initials="KS">
    <w:p w14:paraId="7E97DC03" w14:textId="77777777" w:rsidR="00435164" w:rsidRDefault="00C562EC" w:rsidP="00435164">
      <w:r>
        <w:rPr>
          <w:rStyle w:val="CommentReference"/>
        </w:rPr>
        <w:annotationRef/>
      </w:r>
      <w:r w:rsidR="00435164">
        <w:rPr>
          <w:sz w:val="20"/>
          <w:szCs w:val="20"/>
        </w:rPr>
        <w:t>This can become a topic as to how to allow role..</w:t>
      </w:r>
    </w:p>
    <w:p w14:paraId="22E06C8E" w14:textId="77777777" w:rsidR="00435164" w:rsidRDefault="00435164" w:rsidP="00435164"/>
    <w:p w14:paraId="065AFB0F" w14:textId="77777777" w:rsidR="00435164" w:rsidRDefault="00435164" w:rsidP="00435164">
      <w:r>
        <w:rPr>
          <w:sz w:val="20"/>
          <w:szCs w:val="20"/>
        </w:rPr>
        <w:t>Also enlist few of the top level sections and cards which acts as a map.</w:t>
      </w:r>
    </w:p>
  </w:comment>
  <w:comment w:id="324" w:author="Keshav Singh" w:date="2025-02-25T12:40:00Z" w:initials="KS">
    <w:p w14:paraId="06DB176E" w14:textId="77777777" w:rsidR="00CC33AF" w:rsidRDefault="00CC33AF" w:rsidP="00CC33AF">
      <w:r>
        <w:rPr>
          <w:rStyle w:val="CommentReference"/>
        </w:rPr>
        <w:annotationRef/>
      </w:r>
      <w:r>
        <w:rPr>
          <w:sz w:val="20"/>
          <w:szCs w:val="20"/>
        </w:rPr>
        <w:t>Check back with Prathmesh</w:t>
      </w:r>
    </w:p>
  </w:comment>
  <w:comment w:id="330" w:author="Keshav Singh" w:date="2025-02-25T12:53:00Z" w:initials="KS">
    <w:p w14:paraId="22FCB2D2" w14:textId="77777777" w:rsidR="00A558D8" w:rsidRDefault="00A558D8" w:rsidP="00A558D8">
      <w:r>
        <w:rPr>
          <w:rStyle w:val="CommentReference"/>
        </w:rPr>
        <w:annotationRef/>
      </w:r>
      <w:r>
        <w:rPr>
          <w:sz w:val="20"/>
          <w:szCs w:val="20"/>
        </w:rPr>
        <w:t>Make it subtopic only.. notes does not achieve the purpose.</w:t>
      </w:r>
    </w:p>
  </w:comment>
  <w:comment w:id="453" w:author="Keshav Singh" w:date="2025-02-25T13:09:00Z" w:initials="KS">
    <w:p w14:paraId="6D592D34" w14:textId="77777777" w:rsidR="00BD468A" w:rsidRDefault="00BD468A" w:rsidP="00BD468A">
      <w:r>
        <w:rPr>
          <w:rStyle w:val="CommentReference"/>
        </w:rPr>
        <w:annotationRef/>
      </w:r>
      <w:r>
        <w:rPr>
          <w:sz w:val="20"/>
          <w:szCs w:val="20"/>
        </w:rPr>
        <w:t>Format properly.</w:t>
      </w:r>
    </w:p>
  </w:comment>
  <w:comment w:id="467" w:author="Keshav Singh" w:date="2025-02-25T13:50:00Z" w:initials="KS">
    <w:p w14:paraId="6DBCF228" w14:textId="77777777" w:rsidR="00AE610C" w:rsidRDefault="00AE610C" w:rsidP="00AE610C">
      <w:r>
        <w:rPr>
          <w:rStyle w:val="CommentReference"/>
        </w:rPr>
        <w:annotationRef/>
      </w:r>
      <w:r>
        <w:rPr>
          <w:sz w:val="20"/>
          <w:szCs w:val="20"/>
        </w:rPr>
        <w:t>Instead of cramming the screenshots below this this should be refined a bit.</w:t>
      </w:r>
    </w:p>
  </w:comment>
  <w:comment w:id="592" w:author="Keshav Singh" w:date="2025-02-25T13:51:00Z" w:initials="KS">
    <w:p w14:paraId="45AE35A6" w14:textId="77777777" w:rsidR="00AE610C" w:rsidRDefault="00AE610C" w:rsidP="00AE610C">
      <w:r>
        <w:rPr>
          <w:rStyle w:val="CommentReference"/>
        </w:rPr>
        <w:annotationRef/>
      </w:r>
      <w:r>
        <w:rPr>
          <w:sz w:val="20"/>
          <w:szCs w:val="20"/>
        </w:rPr>
        <w:t>Do we need to mention if error will be displayed, error should have the message.</w:t>
      </w:r>
    </w:p>
  </w:comment>
  <w:comment w:id="633" w:author="Keshav Singh" w:date="2025-02-25T13:56:00Z" w:initials="KS">
    <w:p w14:paraId="3BDEB28C" w14:textId="77777777" w:rsidR="007962F8" w:rsidRDefault="007962F8" w:rsidP="007962F8">
      <w:r>
        <w:rPr>
          <w:rStyle w:val="CommentReference"/>
        </w:rPr>
        <w:annotationRef/>
      </w:r>
      <w:r>
        <w:rPr>
          <w:sz w:val="20"/>
          <w:szCs w:val="20"/>
        </w:rPr>
        <w:t>Think of how to put this or if we need to1</w:t>
      </w:r>
    </w:p>
    <w:p w14:paraId="459B9E07" w14:textId="77777777" w:rsidR="007962F8" w:rsidRDefault="007962F8" w:rsidP="007962F8"/>
  </w:comment>
  <w:comment w:id="704" w:author="Keshav Singh" w:date="2025-02-25T14:07:00Z" w:initials="KS">
    <w:p w14:paraId="2C5AFF1D" w14:textId="77777777" w:rsidR="00F65E6E" w:rsidRDefault="00F65E6E" w:rsidP="00F65E6E">
      <w:r>
        <w:rPr>
          <w:rStyle w:val="CommentReference"/>
        </w:rPr>
        <w:annotationRef/>
      </w:r>
      <w:r>
        <w:rPr>
          <w:sz w:val="20"/>
          <w:szCs w:val="20"/>
        </w:rPr>
        <w:t>Revisit this again .. as a similar section is above for role management and should be written like that.</w:t>
      </w:r>
    </w:p>
  </w:comment>
  <w:comment w:id="713" w:author="Keshav Singh" w:date="2025-02-25T14:07:00Z" w:initials="KS">
    <w:p w14:paraId="1F2F3F7A" w14:textId="77777777" w:rsidR="00DB6DB6" w:rsidRDefault="00DB6DB6" w:rsidP="00DB6DB6">
      <w:r>
        <w:rPr>
          <w:rStyle w:val="CommentReference"/>
        </w:rPr>
        <w:annotationRef/>
      </w:r>
      <w:r>
        <w:rPr>
          <w:sz w:val="20"/>
          <w:szCs w:val="20"/>
        </w:rPr>
        <w:t>Revisit this again .. as a similar section is above for role management and should be written like that.</w:t>
      </w:r>
    </w:p>
  </w:comment>
  <w:comment w:id="1015" w:author="Keshav Singh" w:date="2025-02-25T16:02:00Z" w:initials="KS">
    <w:p w14:paraId="7697DDD6" w14:textId="77777777" w:rsidR="00FD7406" w:rsidRDefault="00FD7406" w:rsidP="00FD7406">
      <w:r>
        <w:rPr>
          <w:rStyle w:val="CommentReference"/>
        </w:rPr>
        <w:annotationRef/>
      </w:r>
      <w:r>
        <w:rPr>
          <w:sz w:val="20"/>
          <w:szCs w:val="20"/>
        </w:rPr>
        <w:t>Rephrase a bit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653218" w15:done="0"/>
  <w15:commentEx w15:paraId="6927C59C" w15:done="0"/>
  <w15:commentEx w15:paraId="5188CC0E" w15:done="0"/>
  <w15:commentEx w15:paraId="065AFB0F" w15:done="0"/>
  <w15:commentEx w15:paraId="06DB176E" w15:done="0"/>
  <w15:commentEx w15:paraId="22FCB2D2" w15:done="0"/>
  <w15:commentEx w15:paraId="6D592D34" w15:done="0"/>
  <w15:commentEx w15:paraId="6DBCF228" w15:done="0"/>
  <w15:commentEx w15:paraId="45AE35A6" w15:done="0"/>
  <w15:commentEx w15:paraId="459B9E07" w15:done="0"/>
  <w15:commentEx w15:paraId="2C5AFF1D" w15:done="0"/>
  <w15:commentEx w15:paraId="1F2F3F7A" w15:done="0"/>
  <w15:commentEx w15:paraId="7697DD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0E93951" w16cex:dateUtc="2025-02-26T04:51:00Z"/>
  <w16cex:commentExtensible w16cex:durableId="079BF504" w16cex:dateUtc="2025-02-25T13:19:00Z"/>
  <w16cex:commentExtensible w16cex:durableId="1104A84C" w16cex:dateUtc="2025-02-25T06:56:00Z"/>
  <w16cex:commentExtensible w16cex:durableId="73CBA807" w16cex:dateUtc="2025-02-25T06:57:00Z"/>
  <w16cex:commentExtensible w16cex:durableId="21F8EC54" w16cex:dateUtc="2025-02-25T07:10:00Z"/>
  <w16cex:commentExtensible w16cex:durableId="2A1B4808" w16cex:dateUtc="2025-02-25T07:23:00Z"/>
  <w16cex:commentExtensible w16cex:durableId="48839A14" w16cex:dateUtc="2025-02-25T07:39:00Z"/>
  <w16cex:commentExtensible w16cex:durableId="121C6A48" w16cex:dateUtc="2025-02-25T08:20:00Z"/>
  <w16cex:commentExtensible w16cex:durableId="23E1F6EC" w16cex:dateUtc="2025-02-25T08:21:00Z"/>
  <w16cex:commentExtensible w16cex:durableId="220434B1" w16cex:dateUtc="2025-02-25T08:26:00Z"/>
  <w16cex:commentExtensible w16cex:durableId="15168592" w16cex:dateUtc="2025-02-25T08:37:00Z"/>
  <w16cex:commentExtensible w16cex:durableId="0AC9FC29" w16cex:dateUtc="2025-02-25T08:37:00Z"/>
  <w16cex:commentExtensible w16cex:durableId="60D23800" w16cex:dateUtc="2025-02-25T1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653218" w16cid:durableId="60E93951"/>
  <w16cid:commentId w16cid:paraId="6927C59C" w16cid:durableId="079BF504"/>
  <w16cid:commentId w16cid:paraId="5188CC0E" w16cid:durableId="1104A84C"/>
  <w16cid:commentId w16cid:paraId="065AFB0F" w16cid:durableId="73CBA807"/>
  <w16cid:commentId w16cid:paraId="06DB176E" w16cid:durableId="21F8EC54"/>
  <w16cid:commentId w16cid:paraId="22FCB2D2" w16cid:durableId="2A1B4808"/>
  <w16cid:commentId w16cid:paraId="6D592D34" w16cid:durableId="48839A14"/>
  <w16cid:commentId w16cid:paraId="6DBCF228" w16cid:durableId="121C6A48"/>
  <w16cid:commentId w16cid:paraId="45AE35A6" w16cid:durableId="23E1F6EC"/>
  <w16cid:commentId w16cid:paraId="459B9E07" w16cid:durableId="220434B1"/>
  <w16cid:commentId w16cid:paraId="2C5AFF1D" w16cid:durableId="15168592"/>
  <w16cid:commentId w16cid:paraId="1F2F3F7A" w16cid:durableId="0AC9FC29"/>
  <w16cid:commentId w16cid:paraId="7697DDD6" w16cid:durableId="60D238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C20A9" w14:textId="77777777" w:rsidR="00EA2179" w:rsidRDefault="00EA2179" w:rsidP="00783BB9">
      <w:r>
        <w:separator/>
      </w:r>
    </w:p>
  </w:endnote>
  <w:endnote w:type="continuationSeparator" w:id="0">
    <w:p w14:paraId="6FC91F06" w14:textId="77777777" w:rsidR="00EA2179" w:rsidRDefault="00EA2179" w:rsidP="00783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2B1FF" w14:textId="77777777" w:rsidR="00EA2179" w:rsidRDefault="00EA2179" w:rsidP="00783BB9">
      <w:r>
        <w:separator/>
      </w:r>
    </w:p>
  </w:footnote>
  <w:footnote w:type="continuationSeparator" w:id="0">
    <w:p w14:paraId="22C6234F" w14:textId="77777777" w:rsidR="00EA2179" w:rsidRDefault="00EA2179" w:rsidP="00783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C3E"/>
    <w:multiLevelType w:val="multilevel"/>
    <w:tmpl w:val="9156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C49F0"/>
    <w:multiLevelType w:val="multilevel"/>
    <w:tmpl w:val="8482F9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B56AB8"/>
    <w:multiLevelType w:val="multilevel"/>
    <w:tmpl w:val="AACAA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E7A2C"/>
    <w:multiLevelType w:val="multilevel"/>
    <w:tmpl w:val="568CB6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4E3E23"/>
    <w:multiLevelType w:val="multilevel"/>
    <w:tmpl w:val="41D4D3D2"/>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227B5"/>
    <w:multiLevelType w:val="multilevel"/>
    <w:tmpl w:val="1200D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C7269"/>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3A6731"/>
    <w:multiLevelType w:val="multilevel"/>
    <w:tmpl w:val="3F2E3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03658"/>
    <w:multiLevelType w:val="multilevel"/>
    <w:tmpl w:val="0CB4B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8343AE"/>
    <w:multiLevelType w:val="hybridMultilevel"/>
    <w:tmpl w:val="D3BC5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03380F"/>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4D3757"/>
    <w:multiLevelType w:val="multilevel"/>
    <w:tmpl w:val="62A48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C468B"/>
    <w:multiLevelType w:val="multilevel"/>
    <w:tmpl w:val="FCC01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0D1D6C"/>
    <w:multiLevelType w:val="hybridMultilevel"/>
    <w:tmpl w:val="32265A9A"/>
    <w:lvl w:ilvl="0" w:tplc="A814B4C4">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183210"/>
    <w:multiLevelType w:val="hybridMultilevel"/>
    <w:tmpl w:val="B35669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8267E6"/>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A620DB"/>
    <w:multiLevelType w:val="multilevel"/>
    <w:tmpl w:val="2F60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E417A"/>
    <w:multiLevelType w:val="hybridMultilevel"/>
    <w:tmpl w:val="96EEB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4D3B97"/>
    <w:multiLevelType w:val="multilevel"/>
    <w:tmpl w:val="41D4D3D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FA75E1"/>
    <w:multiLevelType w:val="hybridMultilevel"/>
    <w:tmpl w:val="10D2B9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793BB0"/>
    <w:multiLevelType w:val="hybridMultilevel"/>
    <w:tmpl w:val="C0761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8C1A69"/>
    <w:multiLevelType w:val="hybridMultilevel"/>
    <w:tmpl w:val="C5226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8A1C12"/>
    <w:multiLevelType w:val="multilevel"/>
    <w:tmpl w:val="3760D9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2E1125"/>
    <w:multiLevelType w:val="hybridMultilevel"/>
    <w:tmpl w:val="E81AB8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F15760"/>
    <w:multiLevelType w:val="multilevel"/>
    <w:tmpl w:val="78ACF5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E31B29"/>
    <w:multiLevelType w:val="hybridMultilevel"/>
    <w:tmpl w:val="5B069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AC3BC6"/>
    <w:multiLevelType w:val="multilevel"/>
    <w:tmpl w:val="C4AC8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685647"/>
    <w:multiLevelType w:val="multilevel"/>
    <w:tmpl w:val="6182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AD1E1C"/>
    <w:multiLevelType w:val="hybridMultilevel"/>
    <w:tmpl w:val="BD5613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3A055A"/>
    <w:multiLevelType w:val="multilevel"/>
    <w:tmpl w:val="0DF8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650776"/>
    <w:multiLevelType w:val="hybridMultilevel"/>
    <w:tmpl w:val="37FE79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8E771D"/>
    <w:multiLevelType w:val="multilevel"/>
    <w:tmpl w:val="B718A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087CF0"/>
    <w:multiLevelType w:val="multilevel"/>
    <w:tmpl w:val="C3F4F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BB3771"/>
    <w:multiLevelType w:val="hybridMultilevel"/>
    <w:tmpl w:val="12AC9476"/>
    <w:lvl w:ilvl="0" w:tplc="003C4C78">
      <w:start w:val="1"/>
      <w:numFmt w:val="lowerLetter"/>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43B3954"/>
    <w:multiLevelType w:val="hybridMultilevel"/>
    <w:tmpl w:val="17740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F06C2C"/>
    <w:multiLevelType w:val="multilevel"/>
    <w:tmpl w:val="440E5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143E99"/>
    <w:multiLevelType w:val="multilevel"/>
    <w:tmpl w:val="4628F5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C55F0"/>
    <w:multiLevelType w:val="multilevel"/>
    <w:tmpl w:val="29FA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7504314">
    <w:abstractNumId w:val="12"/>
  </w:num>
  <w:num w:numId="2" w16cid:durableId="1955752241">
    <w:abstractNumId w:val="1"/>
  </w:num>
  <w:num w:numId="3" w16cid:durableId="1413425598">
    <w:abstractNumId w:val="22"/>
  </w:num>
  <w:num w:numId="4" w16cid:durableId="544952144">
    <w:abstractNumId w:val="3"/>
  </w:num>
  <w:num w:numId="5" w16cid:durableId="848831980">
    <w:abstractNumId w:val="35"/>
  </w:num>
  <w:num w:numId="6" w16cid:durableId="944188628">
    <w:abstractNumId w:val="37"/>
  </w:num>
  <w:num w:numId="7" w16cid:durableId="1371760700">
    <w:abstractNumId w:val="2"/>
  </w:num>
  <w:num w:numId="8" w16cid:durableId="50735725">
    <w:abstractNumId w:val="0"/>
  </w:num>
  <w:num w:numId="9" w16cid:durableId="357434548">
    <w:abstractNumId w:val="29"/>
  </w:num>
  <w:num w:numId="10" w16cid:durableId="309091420">
    <w:abstractNumId w:val="11"/>
  </w:num>
  <w:num w:numId="11" w16cid:durableId="2110273438">
    <w:abstractNumId w:val="31"/>
  </w:num>
  <w:num w:numId="12" w16cid:durableId="1843276587">
    <w:abstractNumId w:val="27"/>
  </w:num>
  <w:num w:numId="13" w16cid:durableId="1184054174">
    <w:abstractNumId w:val="26"/>
  </w:num>
  <w:num w:numId="14" w16cid:durableId="1686592551">
    <w:abstractNumId w:val="24"/>
  </w:num>
  <w:num w:numId="15" w16cid:durableId="363095620">
    <w:abstractNumId w:val="7"/>
  </w:num>
  <w:num w:numId="16" w16cid:durableId="398405897">
    <w:abstractNumId w:val="8"/>
  </w:num>
  <w:num w:numId="17" w16cid:durableId="527640237">
    <w:abstractNumId w:val="36"/>
  </w:num>
  <w:num w:numId="18" w16cid:durableId="770199885">
    <w:abstractNumId w:val="32"/>
  </w:num>
  <w:num w:numId="19" w16cid:durableId="691540526">
    <w:abstractNumId w:val="16"/>
  </w:num>
  <w:num w:numId="20" w16cid:durableId="1929001928">
    <w:abstractNumId w:val="5"/>
  </w:num>
  <w:num w:numId="21" w16cid:durableId="1083064420">
    <w:abstractNumId w:val="34"/>
  </w:num>
  <w:num w:numId="22" w16cid:durableId="405567050">
    <w:abstractNumId w:val="19"/>
  </w:num>
  <w:num w:numId="23" w16cid:durableId="933322640">
    <w:abstractNumId w:val="23"/>
  </w:num>
  <w:num w:numId="24" w16cid:durableId="822164649">
    <w:abstractNumId w:val="25"/>
  </w:num>
  <w:num w:numId="25" w16cid:durableId="1018703080">
    <w:abstractNumId w:val="30"/>
  </w:num>
  <w:num w:numId="26" w16cid:durableId="389617437">
    <w:abstractNumId w:val="28"/>
  </w:num>
  <w:num w:numId="27" w16cid:durableId="754010558">
    <w:abstractNumId w:val="14"/>
  </w:num>
  <w:num w:numId="28" w16cid:durableId="2043359456">
    <w:abstractNumId w:val="17"/>
  </w:num>
  <w:num w:numId="29" w16cid:durableId="89668239">
    <w:abstractNumId w:val="21"/>
  </w:num>
  <w:num w:numId="30" w16cid:durableId="329069351">
    <w:abstractNumId w:val="9"/>
  </w:num>
  <w:num w:numId="31" w16cid:durableId="1343507132">
    <w:abstractNumId w:val="20"/>
  </w:num>
  <w:num w:numId="32" w16cid:durableId="1786463957">
    <w:abstractNumId w:val="6"/>
  </w:num>
  <w:num w:numId="33" w16cid:durableId="105973220">
    <w:abstractNumId w:val="10"/>
  </w:num>
  <w:num w:numId="34" w16cid:durableId="204292008">
    <w:abstractNumId w:val="13"/>
  </w:num>
  <w:num w:numId="35" w16cid:durableId="680133462">
    <w:abstractNumId w:val="15"/>
  </w:num>
  <w:num w:numId="36" w16cid:durableId="2017803861">
    <w:abstractNumId w:val="33"/>
  </w:num>
  <w:num w:numId="37" w16cid:durableId="175582585">
    <w:abstractNumId w:val="18"/>
  </w:num>
  <w:num w:numId="38" w16cid:durableId="3547092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shav Singh">
    <w15:presenceInfo w15:providerId="AD" w15:userId="S::keshav.singh@thoughtworks.com::78943bd2-bc57-4d7a-a405-939aac4344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proofState w:spelling="clean" w:grammar="clean"/>
  <w:trackRevision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193"/>
    <w:rsid w:val="00004036"/>
    <w:rsid w:val="00004D67"/>
    <w:rsid w:val="00011D79"/>
    <w:rsid w:val="0001243F"/>
    <w:rsid w:val="00022035"/>
    <w:rsid w:val="00025196"/>
    <w:rsid w:val="0002703F"/>
    <w:rsid w:val="00032887"/>
    <w:rsid w:val="00034138"/>
    <w:rsid w:val="000403B6"/>
    <w:rsid w:val="00047E11"/>
    <w:rsid w:val="00051680"/>
    <w:rsid w:val="00054770"/>
    <w:rsid w:val="00054C0D"/>
    <w:rsid w:val="00056029"/>
    <w:rsid w:val="0006172C"/>
    <w:rsid w:val="00065FC4"/>
    <w:rsid w:val="000710E5"/>
    <w:rsid w:val="00084C3D"/>
    <w:rsid w:val="000860AE"/>
    <w:rsid w:val="00090170"/>
    <w:rsid w:val="000918E3"/>
    <w:rsid w:val="000A0AD3"/>
    <w:rsid w:val="000A1BB6"/>
    <w:rsid w:val="000A2355"/>
    <w:rsid w:val="000A2B52"/>
    <w:rsid w:val="000A3BE9"/>
    <w:rsid w:val="000C742D"/>
    <w:rsid w:val="000D4D0A"/>
    <w:rsid w:val="000D6043"/>
    <w:rsid w:val="000D7D8F"/>
    <w:rsid w:val="000E14E9"/>
    <w:rsid w:val="000E27E1"/>
    <w:rsid w:val="000E4063"/>
    <w:rsid w:val="000E48B6"/>
    <w:rsid w:val="000E668D"/>
    <w:rsid w:val="000F636E"/>
    <w:rsid w:val="000F6F47"/>
    <w:rsid w:val="00101071"/>
    <w:rsid w:val="0010210C"/>
    <w:rsid w:val="00104A3A"/>
    <w:rsid w:val="00120484"/>
    <w:rsid w:val="00121DDE"/>
    <w:rsid w:val="00122AC9"/>
    <w:rsid w:val="00122C3E"/>
    <w:rsid w:val="00122F9A"/>
    <w:rsid w:val="00123F6F"/>
    <w:rsid w:val="0012489E"/>
    <w:rsid w:val="00124935"/>
    <w:rsid w:val="00125DD2"/>
    <w:rsid w:val="00132F6D"/>
    <w:rsid w:val="00134904"/>
    <w:rsid w:val="00135C75"/>
    <w:rsid w:val="00142230"/>
    <w:rsid w:val="00152636"/>
    <w:rsid w:val="001562DA"/>
    <w:rsid w:val="001577A6"/>
    <w:rsid w:val="001609F9"/>
    <w:rsid w:val="00164951"/>
    <w:rsid w:val="00165AB0"/>
    <w:rsid w:val="0016643F"/>
    <w:rsid w:val="001706F0"/>
    <w:rsid w:val="00170F43"/>
    <w:rsid w:val="00171F03"/>
    <w:rsid w:val="00172C2E"/>
    <w:rsid w:val="00174A57"/>
    <w:rsid w:val="0018270E"/>
    <w:rsid w:val="001830D8"/>
    <w:rsid w:val="00184B1E"/>
    <w:rsid w:val="00184FF8"/>
    <w:rsid w:val="001A3459"/>
    <w:rsid w:val="001B1BA4"/>
    <w:rsid w:val="001B3BCF"/>
    <w:rsid w:val="001B4158"/>
    <w:rsid w:val="001B4E20"/>
    <w:rsid w:val="001D41BF"/>
    <w:rsid w:val="001D5A68"/>
    <w:rsid w:val="001E220F"/>
    <w:rsid w:val="001E73C3"/>
    <w:rsid w:val="001F28FC"/>
    <w:rsid w:val="001F2A89"/>
    <w:rsid w:val="001F53AC"/>
    <w:rsid w:val="00203434"/>
    <w:rsid w:val="00207444"/>
    <w:rsid w:val="00212074"/>
    <w:rsid w:val="00212E09"/>
    <w:rsid w:val="00214B1D"/>
    <w:rsid w:val="00216097"/>
    <w:rsid w:val="002178E3"/>
    <w:rsid w:val="0022248B"/>
    <w:rsid w:val="002270BF"/>
    <w:rsid w:val="00227902"/>
    <w:rsid w:val="00240A4A"/>
    <w:rsid w:val="0024413D"/>
    <w:rsid w:val="00244DCC"/>
    <w:rsid w:val="002507A2"/>
    <w:rsid w:val="002508CF"/>
    <w:rsid w:val="002542E1"/>
    <w:rsid w:val="00260C92"/>
    <w:rsid w:val="00262A99"/>
    <w:rsid w:val="00265C5B"/>
    <w:rsid w:val="00271DB7"/>
    <w:rsid w:val="00275AB3"/>
    <w:rsid w:val="00276F54"/>
    <w:rsid w:val="00285E3F"/>
    <w:rsid w:val="00287557"/>
    <w:rsid w:val="002A05BB"/>
    <w:rsid w:val="002A56A6"/>
    <w:rsid w:val="002A6B9D"/>
    <w:rsid w:val="002B7B31"/>
    <w:rsid w:val="002C20A4"/>
    <w:rsid w:val="002E04A7"/>
    <w:rsid w:val="002E11A7"/>
    <w:rsid w:val="002F448F"/>
    <w:rsid w:val="002F7963"/>
    <w:rsid w:val="00303573"/>
    <w:rsid w:val="00307FAF"/>
    <w:rsid w:val="00317FF6"/>
    <w:rsid w:val="00320EB1"/>
    <w:rsid w:val="00331EE4"/>
    <w:rsid w:val="00334EC8"/>
    <w:rsid w:val="00336BDF"/>
    <w:rsid w:val="00341EA4"/>
    <w:rsid w:val="003516AA"/>
    <w:rsid w:val="00353123"/>
    <w:rsid w:val="00353CAA"/>
    <w:rsid w:val="00360957"/>
    <w:rsid w:val="00360C57"/>
    <w:rsid w:val="00362BF4"/>
    <w:rsid w:val="003709AA"/>
    <w:rsid w:val="00371C0A"/>
    <w:rsid w:val="00372093"/>
    <w:rsid w:val="0037797A"/>
    <w:rsid w:val="003832C1"/>
    <w:rsid w:val="003850DE"/>
    <w:rsid w:val="00391109"/>
    <w:rsid w:val="003913CC"/>
    <w:rsid w:val="003943CA"/>
    <w:rsid w:val="003A1049"/>
    <w:rsid w:val="003A553B"/>
    <w:rsid w:val="003B2615"/>
    <w:rsid w:val="003B3719"/>
    <w:rsid w:val="003B666F"/>
    <w:rsid w:val="003C65C5"/>
    <w:rsid w:val="003C7883"/>
    <w:rsid w:val="003D10F4"/>
    <w:rsid w:val="003D127F"/>
    <w:rsid w:val="003D220C"/>
    <w:rsid w:val="003E321E"/>
    <w:rsid w:val="003E49BD"/>
    <w:rsid w:val="003E7DB2"/>
    <w:rsid w:val="003F744B"/>
    <w:rsid w:val="004001A3"/>
    <w:rsid w:val="00415179"/>
    <w:rsid w:val="00417570"/>
    <w:rsid w:val="00420191"/>
    <w:rsid w:val="0042417B"/>
    <w:rsid w:val="004253A1"/>
    <w:rsid w:val="00427020"/>
    <w:rsid w:val="004275D6"/>
    <w:rsid w:val="0043153D"/>
    <w:rsid w:val="00435164"/>
    <w:rsid w:val="00437ACE"/>
    <w:rsid w:val="004406B2"/>
    <w:rsid w:val="00445559"/>
    <w:rsid w:val="00451CFE"/>
    <w:rsid w:val="00457408"/>
    <w:rsid w:val="00460DE5"/>
    <w:rsid w:val="004627DF"/>
    <w:rsid w:val="00463EBB"/>
    <w:rsid w:val="004659A2"/>
    <w:rsid w:val="004702B4"/>
    <w:rsid w:val="00475F1F"/>
    <w:rsid w:val="00477D45"/>
    <w:rsid w:val="00481350"/>
    <w:rsid w:val="004A4195"/>
    <w:rsid w:val="004A6A73"/>
    <w:rsid w:val="004A725B"/>
    <w:rsid w:val="004B07AC"/>
    <w:rsid w:val="004B1A8B"/>
    <w:rsid w:val="004B3C01"/>
    <w:rsid w:val="004C108C"/>
    <w:rsid w:val="004C1852"/>
    <w:rsid w:val="004C4FB0"/>
    <w:rsid w:val="004D3474"/>
    <w:rsid w:val="004D3E25"/>
    <w:rsid w:val="004E527D"/>
    <w:rsid w:val="004E68AE"/>
    <w:rsid w:val="004E7C12"/>
    <w:rsid w:val="004F0C30"/>
    <w:rsid w:val="004F36F5"/>
    <w:rsid w:val="00501D84"/>
    <w:rsid w:val="00502DE2"/>
    <w:rsid w:val="00504E92"/>
    <w:rsid w:val="00522FDA"/>
    <w:rsid w:val="00523A9D"/>
    <w:rsid w:val="005260E2"/>
    <w:rsid w:val="00526C36"/>
    <w:rsid w:val="00532A27"/>
    <w:rsid w:val="005337CC"/>
    <w:rsid w:val="005356C3"/>
    <w:rsid w:val="00535D23"/>
    <w:rsid w:val="00537DE3"/>
    <w:rsid w:val="00541819"/>
    <w:rsid w:val="005445AA"/>
    <w:rsid w:val="00544712"/>
    <w:rsid w:val="00546803"/>
    <w:rsid w:val="005520BA"/>
    <w:rsid w:val="00556B2E"/>
    <w:rsid w:val="00564B19"/>
    <w:rsid w:val="0056575F"/>
    <w:rsid w:val="005663D6"/>
    <w:rsid w:val="00573A1E"/>
    <w:rsid w:val="00573DD7"/>
    <w:rsid w:val="00581637"/>
    <w:rsid w:val="00584D03"/>
    <w:rsid w:val="00585683"/>
    <w:rsid w:val="005866AE"/>
    <w:rsid w:val="00587D1A"/>
    <w:rsid w:val="005A0873"/>
    <w:rsid w:val="005A498E"/>
    <w:rsid w:val="005C4D1E"/>
    <w:rsid w:val="005D000B"/>
    <w:rsid w:val="005D47E9"/>
    <w:rsid w:val="005D4CC7"/>
    <w:rsid w:val="005D6145"/>
    <w:rsid w:val="005E052F"/>
    <w:rsid w:val="005E1522"/>
    <w:rsid w:val="005E164F"/>
    <w:rsid w:val="005F0BED"/>
    <w:rsid w:val="005F1200"/>
    <w:rsid w:val="005F29A2"/>
    <w:rsid w:val="005F3B50"/>
    <w:rsid w:val="005F3EF9"/>
    <w:rsid w:val="0060136A"/>
    <w:rsid w:val="00602D0E"/>
    <w:rsid w:val="00604DCF"/>
    <w:rsid w:val="00610971"/>
    <w:rsid w:val="00612C02"/>
    <w:rsid w:val="00613307"/>
    <w:rsid w:val="00615C85"/>
    <w:rsid w:val="00616BAB"/>
    <w:rsid w:val="006215AF"/>
    <w:rsid w:val="00622A71"/>
    <w:rsid w:val="006254D8"/>
    <w:rsid w:val="00626265"/>
    <w:rsid w:val="00627020"/>
    <w:rsid w:val="006345F9"/>
    <w:rsid w:val="00636A9B"/>
    <w:rsid w:val="00640451"/>
    <w:rsid w:val="006408EA"/>
    <w:rsid w:val="00645945"/>
    <w:rsid w:val="00654AA8"/>
    <w:rsid w:val="00656E81"/>
    <w:rsid w:val="00657B33"/>
    <w:rsid w:val="006600C4"/>
    <w:rsid w:val="00661E13"/>
    <w:rsid w:val="00666A1B"/>
    <w:rsid w:val="0067298D"/>
    <w:rsid w:val="00672C75"/>
    <w:rsid w:val="0067593F"/>
    <w:rsid w:val="00676896"/>
    <w:rsid w:val="006770CC"/>
    <w:rsid w:val="006804F8"/>
    <w:rsid w:val="006826FC"/>
    <w:rsid w:val="00694585"/>
    <w:rsid w:val="00694EF9"/>
    <w:rsid w:val="006A025A"/>
    <w:rsid w:val="006A12AE"/>
    <w:rsid w:val="006A325A"/>
    <w:rsid w:val="006B40A2"/>
    <w:rsid w:val="006B78DD"/>
    <w:rsid w:val="006B7E93"/>
    <w:rsid w:val="006C11E5"/>
    <w:rsid w:val="006C56D3"/>
    <w:rsid w:val="006C5C61"/>
    <w:rsid w:val="006D5F18"/>
    <w:rsid w:val="006D68E0"/>
    <w:rsid w:val="006D6F46"/>
    <w:rsid w:val="006E21A0"/>
    <w:rsid w:val="006E29B4"/>
    <w:rsid w:val="006E71F0"/>
    <w:rsid w:val="006F15BB"/>
    <w:rsid w:val="006F405E"/>
    <w:rsid w:val="0071048D"/>
    <w:rsid w:val="00710A0B"/>
    <w:rsid w:val="00713DF6"/>
    <w:rsid w:val="00724217"/>
    <w:rsid w:val="00725823"/>
    <w:rsid w:val="00731070"/>
    <w:rsid w:val="00735E75"/>
    <w:rsid w:val="00737D08"/>
    <w:rsid w:val="0074052F"/>
    <w:rsid w:val="00742A7F"/>
    <w:rsid w:val="007449E5"/>
    <w:rsid w:val="00745698"/>
    <w:rsid w:val="00746D6A"/>
    <w:rsid w:val="00747E86"/>
    <w:rsid w:val="00751D21"/>
    <w:rsid w:val="00770021"/>
    <w:rsid w:val="007754BA"/>
    <w:rsid w:val="007837A0"/>
    <w:rsid w:val="00783BB9"/>
    <w:rsid w:val="00793599"/>
    <w:rsid w:val="00795466"/>
    <w:rsid w:val="00795B32"/>
    <w:rsid w:val="007962F8"/>
    <w:rsid w:val="007A00FF"/>
    <w:rsid w:val="007A6913"/>
    <w:rsid w:val="007B3F48"/>
    <w:rsid w:val="007B4420"/>
    <w:rsid w:val="007B4CCC"/>
    <w:rsid w:val="007B553D"/>
    <w:rsid w:val="007B5B1C"/>
    <w:rsid w:val="007C384A"/>
    <w:rsid w:val="007C39A8"/>
    <w:rsid w:val="007D5B74"/>
    <w:rsid w:val="007E0DBF"/>
    <w:rsid w:val="007E250F"/>
    <w:rsid w:val="007F46E2"/>
    <w:rsid w:val="007F4E21"/>
    <w:rsid w:val="00800199"/>
    <w:rsid w:val="008020AF"/>
    <w:rsid w:val="00804BA7"/>
    <w:rsid w:val="00805145"/>
    <w:rsid w:val="00806572"/>
    <w:rsid w:val="008070F5"/>
    <w:rsid w:val="00807613"/>
    <w:rsid w:val="00817274"/>
    <w:rsid w:val="008237A3"/>
    <w:rsid w:val="008239CF"/>
    <w:rsid w:val="00824910"/>
    <w:rsid w:val="0082492D"/>
    <w:rsid w:val="0082494B"/>
    <w:rsid w:val="008311B1"/>
    <w:rsid w:val="00831588"/>
    <w:rsid w:val="00833548"/>
    <w:rsid w:val="0083531D"/>
    <w:rsid w:val="008434C2"/>
    <w:rsid w:val="00853F35"/>
    <w:rsid w:val="0086160E"/>
    <w:rsid w:val="0086475E"/>
    <w:rsid w:val="00874EBC"/>
    <w:rsid w:val="008752EE"/>
    <w:rsid w:val="008864A4"/>
    <w:rsid w:val="008909A1"/>
    <w:rsid w:val="00892F22"/>
    <w:rsid w:val="008970FF"/>
    <w:rsid w:val="00897BB4"/>
    <w:rsid w:val="008A1761"/>
    <w:rsid w:val="008A3C6F"/>
    <w:rsid w:val="008A461B"/>
    <w:rsid w:val="008A54EC"/>
    <w:rsid w:val="008A5B72"/>
    <w:rsid w:val="008B1687"/>
    <w:rsid w:val="008B29F5"/>
    <w:rsid w:val="008C0419"/>
    <w:rsid w:val="008C20AC"/>
    <w:rsid w:val="008C4572"/>
    <w:rsid w:val="008D0059"/>
    <w:rsid w:val="008D0940"/>
    <w:rsid w:val="008D6117"/>
    <w:rsid w:val="00900034"/>
    <w:rsid w:val="00903D90"/>
    <w:rsid w:val="00903F5F"/>
    <w:rsid w:val="009072C4"/>
    <w:rsid w:val="009121FE"/>
    <w:rsid w:val="00916607"/>
    <w:rsid w:val="00927435"/>
    <w:rsid w:val="00927483"/>
    <w:rsid w:val="009316E5"/>
    <w:rsid w:val="009349E9"/>
    <w:rsid w:val="00936158"/>
    <w:rsid w:val="00941D19"/>
    <w:rsid w:val="00943EC4"/>
    <w:rsid w:val="00947585"/>
    <w:rsid w:val="00952850"/>
    <w:rsid w:val="00954526"/>
    <w:rsid w:val="0095694E"/>
    <w:rsid w:val="00960573"/>
    <w:rsid w:val="00962C9F"/>
    <w:rsid w:val="00962CA8"/>
    <w:rsid w:val="00972AF5"/>
    <w:rsid w:val="00982690"/>
    <w:rsid w:val="00985E26"/>
    <w:rsid w:val="00985F92"/>
    <w:rsid w:val="00987267"/>
    <w:rsid w:val="0099111F"/>
    <w:rsid w:val="00996561"/>
    <w:rsid w:val="009977EA"/>
    <w:rsid w:val="009A0F87"/>
    <w:rsid w:val="009A6E93"/>
    <w:rsid w:val="009A708A"/>
    <w:rsid w:val="009B72B7"/>
    <w:rsid w:val="009C1681"/>
    <w:rsid w:val="009D2123"/>
    <w:rsid w:val="009D5326"/>
    <w:rsid w:val="009D71B1"/>
    <w:rsid w:val="009E54AE"/>
    <w:rsid w:val="009E5C47"/>
    <w:rsid w:val="009F7045"/>
    <w:rsid w:val="00A00297"/>
    <w:rsid w:val="00A04EDD"/>
    <w:rsid w:val="00A05CE5"/>
    <w:rsid w:val="00A05F11"/>
    <w:rsid w:val="00A11A4B"/>
    <w:rsid w:val="00A14A25"/>
    <w:rsid w:val="00A20618"/>
    <w:rsid w:val="00A22D54"/>
    <w:rsid w:val="00A23DDC"/>
    <w:rsid w:val="00A25193"/>
    <w:rsid w:val="00A27353"/>
    <w:rsid w:val="00A27E09"/>
    <w:rsid w:val="00A33CAF"/>
    <w:rsid w:val="00A35C9D"/>
    <w:rsid w:val="00A43ED5"/>
    <w:rsid w:val="00A451E3"/>
    <w:rsid w:val="00A45432"/>
    <w:rsid w:val="00A46463"/>
    <w:rsid w:val="00A558D8"/>
    <w:rsid w:val="00A60A51"/>
    <w:rsid w:val="00A64ACD"/>
    <w:rsid w:val="00A65857"/>
    <w:rsid w:val="00A65E98"/>
    <w:rsid w:val="00A67C2C"/>
    <w:rsid w:val="00A705C2"/>
    <w:rsid w:val="00A726C5"/>
    <w:rsid w:val="00A759A5"/>
    <w:rsid w:val="00A76CF7"/>
    <w:rsid w:val="00A80100"/>
    <w:rsid w:val="00A80720"/>
    <w:rsid w:val="00A82251"/>
    <w:rsid w:val="00A84806"/>
    <w:rsid w:val="00A84879"/>
    <w:rsid w:val="00A86ACD"/>
    <w:rsid w:val="00A90093"/>
    <w:rsid w:val="00A905D4"/>
    <w:rsid w:val="00A9173E"/>
    <w:rsid w:val="00A932FC"/>
    <w:rsid w:val="00A94395"/>
    <w:rsid w:val="00AA1890"/>
    <w:rsid w:val="00AA1B2E"/>
    <w:rsid w:val="00AA27C3"/>
    <w:rsid w:val="00AA2E72"/>
    <w:rsid w:val="00AA3C5E"/>
    <w:rsid w:val="00AA4BF9"/>
    <w:rsid w:val="00AA76FC"/>
    <w:rsid w:val="00AB5E5B"/>
    <w:rsid w:val="00AC5271"/>
    <w:rsid w:val="00AD7E02"/>
    <w:rsid w:val="00AE010B"/>
    <w:rsid w:val="00AE1771"/>
    <w:rsid w:val="00AE4C19"/>
    <w:rsid w:val="00AE610C"/>
    <w:rsid w:val="00AF008D"/>
    <w:rsid w:val="00AF024E"/>
    <w:rsid w:val="00AF10FE"/>
    <w:rsid w:val="00AF5927"/>
    <w:rsid w:val="00AF7270"/>
    <w:rsid w:val="00B013CC"/>
    <w:rsid w:val="00B042C3"/>
    <w:rsid w:val="00B0599B"/>
    <w:rsid w:val="00B1177D"/>
    <w:rsid w:val="00B13E90"/>
    <w:rsid w:val="00B15620"/>
    <w:rsid w:val="00B15F6A"/>
    <w:rsid w:val="00B247FF"/>
    <w:rsid w:val="00B354C3"/>
    <w:rsid w:val="00B36BD1"/>
    <w:rsid w:val="00B5495C"/>
    <w:rsid w:val="00B61C43"/>
    <w:rsid w:val="00B6242C"/>
    <w:rsid w:val="00B6269A"/>
    <w:rsid w:val="00B628B6"/>
    <w:rsid w:val="00B64729"/>
    <w:rsid w:val="00B71283"/>
    <w:rsid w:val="00B8022E"/>
    <w:rsid w:val="00B810E5"/>
    <w:rsid w:val="00B82917"/>
    <w:rsid w:val="00B8414A"/>
    <w:rsid w:val="00B854F9"/>
    <w:rsid w:val="00B863DC"/>
    <w:rsid w:val="00B86FBD"/>
    <w:rsid w:val="00B876C0"/>
    <w:rsid w:val="00B914A3"/>
    <w:rsid w:val="00B91793"/>
    <w:rsid w:val="00BB0D86"/>
    <w:rsid w:val="00BD04DA"/>
    <w:rsid w:val="00BD468A"/>
    <w:rsid w:val="00BD6C0B"/>
    <w:rsid w:val="00BE311D"/>
    <w:rsid w:val="00BE3C15"/>
    <w:rsid w:val="00BE3CB7"/>
    <w:rsid w:val="00BE6357"/>
    <w:rsid w:val="00BF3B63"/>
    <w:rsid w:val="00BF4795"/>
    <w:rsid w:val="00C07DB2"/>
    <w:rsid w:val="00C114A7"/>
    <w:rsid w:val="00C14730"/>
    <w:rsid w:val="00C2168C"/>
    <w:rsid w:val="00C31796"/>
    <w:rsid w:val="00C33E37"/>
    <w:rsid w:val="00C37539"/>
    <w:rsid w:val="00C41980"/>
    <w:rsid w:val="00C46620"/>
    <w:rsid w:val="00C46621"/>
    <w:rsid w:val="00C50AEC"/>
    <w:rsid w:val="00C55E65"/>
    <w:rsid w:val="00C562EC"/>
    <w:rsid w:val="00C60828"/>
    <w:rsid w:val="00C64B85"/>
    <w:rsid w:val="00C74109"/>
    <w:rsid w:val="00C77238"/>
    <w:rsid w:val="00C779BF"/>
    <w:rsid w:val="00C855BB"/>
    <w:rsid w:val="00C90FAC"/>
    <w:rsid w:val="00C93C30"/>
    <w:rsid w:val="00CA11BF"/>
    <w:rsid w:val="00CA5AA0"/>
    <w:rsid w:val="00CB0EC3"/>
    <w:rsid w:val="00CC0DEB"/>
    <w:rsid w:val="00CC33AF"/>
    <w:rsid w:val="00CC3AC6"/>
    <w:rsid w:val="00CC4931"/>
    <w:rsid w:val="00CC7F93"/>
    <w:rsid w:val="00CD1655"/>
    <w:rsid w:val="00CD5EE6"/>
    <w:rsid w:val="00CE03EB"/>
    <w:rsid w:val="00CE1AAE"/>
    <w:rsid w:val="00CE1E06"/>
    <w:rsid w:val="00CE690F"/>
    <w:rsid w:val="00CE6C91"/>
    <w:rsid w:val="00CF3104"/>
    <w:rsid w:val="00CF4B14"/>
    <w:rsid w:val="00D00EA5"/>
    <w:rsid w:val="00D03A13"/>
    <w:rsid w:val="00D04434"/>
    <w:rsid w:val="00D109BE"/>
    <w:rsid w:val="00D12BD4"/>
    <w:rsid w:val="00D12C76"/>
    <w:rsid w:val="00D17145"/>
    <w:rsid w:val="00D21065"/>
    <w:rsid w:val="00D21BD6"/>
    <w:rsid w:val="00D21C23"/>
    <w:rsid w:val="00D22023"/>
    <w:rsid w:val="00D22ACC"/>
    <w:rsid w:val="00D237FE"/>
    <w:rsid w:val="00D25F23"/>
    <w:rsid w:val="00D320CE"/>
    <w:rsid w:val="00D366BF"/>
    <w:rsid w:val="00D415EB"/>
    <w:rsid w:val="00D44ADC"/>
    <w:rsid w:val="00D5201E"/>
    <w:rsid w:val="00D71031"/>
    <w:rsid w:val="00D81A4B"/>
    <w:rsid w:val="00D81A91"/>
    <w:rsid w:val="00D919E7"/>
    <w:rsid w:val="00D95E22"/>
    <w:rsid w:val="00D97DBF"/>
    <w:rsid w:val="00DA3498"/>
    <w:rsid w:val="00DA3F2B"/>
    <w:rsid w:val="00DA6CA3"/>
    <w:rsid w:val="00DA6D9E"/>
    <w:rsid w:val="00DA702C"/>
    <w:rsid w:val="00DA716E"/>
    <w:rsid w:val="00DB32FC"/>
    <w:rsid w:val="00DB43A6"/>
    <w:rsid w:val="00DB5A6D"/>
    <w:rsid w:val="00DB6760"/>
    <w:rsid w:val="00DB6A66"/>
    <w:rsid w:val="00DB6DB6"/>
    <w:rsid w:val="00DC07D8"/>
    <w:rsid w:val="00DC37D2"/>
    <w:rsid w:val="00DC3A06"/>
    <w:rsid w:val="00DD39C1"/>
    <w:rsid w:val="00DD4D12"/>
    <w:rsid w:val="00DD7420"/>
    <w:rsid w:val="00DE184F"/>
    <w:rsid w:val="00DE1916"/>
    <w:rsid w:val="00DE3870"/>
    <w:rsid w:val="00DF0158"/>
    <w:rsid w:val="00DF040B"/>
    <w:rsid w:val="00DF4D49"/>
    <w:rsid w:val="00DF736C"/>
    <w:rsid w:val="00E01EF7"/>
    <w:rsid w:val="00E039FA"/>
    <w:rsid w:val="00E073BF"/>
    <w:rsid w:val="00E10E2F"/>
    <w:rsid w:val="00E151C8"/>
    <w:rsid w:val="00E2005F"/>
    <w:rsid w:val="00E25F8C"/>
    <w:rsid w:val="00E30241"/>
    <w:rsid w:val="00E31D0C"/>
    <w:rsid w:val="00E4402C"/>
    <w:rsid w:val="00E4761F"/>
    <w:rsid w:val="00E52D6D"/>
    <w:rsid w:val="00E55AEF"/>
    <w:rsid w:val="00E55DD1"/>
    <w:rsid w:val="00E57F47"/>
    <w:rsid w:val="00E73322"/>
    <w:rsid w:val="00E75F8D"/>
    <w:rsid w:val="00E8039A"/>
    <w:rsid w:val="00E82536"/>
    <w:rsid w:val="00E97647"/>
    <w:rsid w:val="00EA2179"/>
    <w:rsid w:val="00EA29D0"/>
    <w:rsid w:val="00EB0318"/>
    <w:rsid w:val="00EB1FE7"/>
    <w:rsid w:val="00EB3757"/>
    <w:rsid w:val="00EB3B0C"/>
    <w:rsid w:val="00EC15AD"/>
    <w:rsid w:val="00EC41E0"/>
    <w:rsid w:val="00EC4318"/>
    <w:rsid w:val="00ED0B26"/>
    <w:rsid w:val="00ED3193"/>
    <w:rsid w:val="00ED34FA"/>
    <w:rsid w:val="00ED6472"/>
    <w:rsid w:val="00EE08AD"/>
    <w:rsid w:val="00EE2D7F"/>
    <w:rsid w:val="00EE75AF"/>
    <w:rsid w:val="00EF1C55"/>
    <w:rsid w:val="00EF3D34"/>
    <w:rsid w:val="00EF66DA"/>
    <w:rsid w:val="00EF6CEA"/>
    <w:rsid w:val="00F002AD"/>
    <w:rsid w:val="00F0140A"/>
    <w:rsid w:val="00F02A5A"/>
    <w:rsid w:val="00F10034"/>
    <w:rsid w:val="00F10524"/>
    <w:rsid w:val="00F11747"/>
    <w:rsid w:val="00F15468"/>
    <w:rsid w:val="00F1561A"/>
    <w:rsid w:val="00F159C5"/>
    <w:rsid w:val="00F1657C"/>
    <w:rsid w:val="00F24221"/>
    <w:rsid w:val="00F24550"/>
    <w:rsid w:val="00F24E72"/>
    <w:rsid w:val="00F2724F"/>
    <w:rsid w:val="00F301FC"/>
    <w:rsid w:val="00F33D04"/>
    <w:rsid w:val="00F47ECF"/>
    <w:rsid w:val="00F63AE7"/>
    <w:rsid w:val="00F65E6E"/>
    <w:rsid w:val="00F70A0A"/>
    <w:rsid w:val="00F81A86"/>
    <w:rsid w:val="00F85CA4"/>
    <w:rsid w:val="00F92055"/>
    <w:rsid w:val="00F92EB7"/>
    <w:rsid w:val="00FA2D67"/>
    <w:rsid w:val="00FA3511"/>
    <w:rsid w:val="00FA4128"/>
    <w:rsid w:val="00FA4B8B"/>
    <w:rsid w:val="00FA6838"/>
    <w:rsid w:val="00FB0ED3"/>
    <w:rsid w:val="00FB5CE3"/>
    <w:rsid w:val="00FB688A"/>
    <w:rsid w:val="00FC761C"/>
    <w:rsid w:val="00FD0DBC"/>
    <w:rsid w:val="00FD3DB6"/>
    <w:rsid w:val="00FD4E25"/>
    <w:rsid w:val="00FD7406"/>
    <w:rsid w:val="00FF6202"/>
    <w:rsid w:val="00FF69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E19027"/>
  <w15:chartTrackingRefBased/>
  <w15:docId w15:val="{F3970AF1-E8A9-2C42-87F3-85E1D4B42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rsid w:val="00A726C5"/>
    <w:pPr>
      <w:spacing w:before="100" w:beforeAutospacing="1" w:after="100" w:afterAutospacing="1"/>
      <w:outlineLvl w:val="0"/>
    </w:pPr>
    <w:rPr>
      <w:b/>
      <w:bCs/>
      <w:kern w:val="36"/>
      <w:sz w:val="40"/>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9A6E93"/>
    <w:pPr>
      <w:keepNext/>
      <w:keepLines/>
      <w:spacing w:before="40"/>
      <w:outlineLvl w:val="2"/>
    </w:pPr>
    <w:rPr>
      <w:rFonts w:asciiTheme="majorHAnsi" w:eastAsiaTheme="majorEastAsia" w:hAnsiTheme="majorHAnsi" w:cstheme="majorBidi"/>
      <w:b/>
      <w:color w:val="0A2F40" w:themeColor="accent1" w:themeShade="7F"/>
    </w:rPr>
  </w:style>
  <w:style w:type="paragraph" w:styleId="Heading4">
    <w:name w:val="heading 4"/>
    <w:basedOn w:val="Normal"/>
    <w:next w:val="Normal"/>
    <w:link w:val="Heading4Char"/>
    <w:uiPriority w:val="9"/>
    <w:unhideWhenUsed/>
    <w:qFormat/>
    <w:rsid w:val="006F405E"/>
    <w:pPr>
      <w:keepNext/>
      <w:keepLines/>
      <w:spacing w:before="40"/>
      <w:outlineLvl w:val="3"/>
      <w:pPrChange w:id="0" w:author="Keshav Singh" w:date="2025-02-25T15:51:00Z">
        <w:pPr>
          <w:keepNext/>
          <w:keepLines/>
          <w:spacing w:before="40"/>
          <w:outlineLvl w:val="3"/>
        </w:pPr>
      </w:pPrChange>
    </w:pPr>
    <w:rPr>
      <w:rFonts w:asciiTheme="majorHAnsi" w:eastAsiaTheme="majorEastAsia" w:hAnsiTheme="majorHAnsi" w:cstheme="majorBidi"/>
      <w:iCs/>
      <w:color w:val="0F4761" w:themeColor="accent1" w:themeShade="BF"/>
      <w:rPrChange w:id="0" w:author="Keshav Singh" w:date="2025-02-25T15:51:00Z">
        <w:rPr>
          <w:rFonts w:asciiTheme="majorHAnsi" w:eastAsiaTheme="majorEastAsia" w:hAnsiTheme="majorHAnsi" w:cstheme="majorBidi"/>
          <w:i/>
          <w:iCs/>
          <w:color w:val="0F4761" w:themeColor="accent1" w:themeShade="BF"/>
          <w:sz w:val="24"/>
          <w:szCs w:val="24"/>
          <w:lang w:val="en-IN" w:eastAsia="en-GB" w:bidi="ar-SA"/>
        </w:rPr>
      </w:rPrChang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sid w:val="00A726C5"/>
    <w:rPr>
      <w:rFonts w:eastAsiaTheme="minorEastAsia"/>
      <w:b/>
      <w:bCs/>
      <w:kern w:val="36"/>
      <w:sz w:val="40"/>
      <w:szCs w:val="48"/>
    </w:rPr>
  </w:style>
  <w:style w:type="paragraph" w:styleId="NormalWeb">
    <w:name w:val="Normal (Web)"/>
    <w:basedOn w:val="Normal"/>
    <w:uiPriority w:val="99"/>
    <w:unhideWhenUsed/>
    <w:pPr>
      <w:spacing w:before="100" w:beforeAutospacing="1" w:after="100" w:afterAutospacing="1"/>
    </w:p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styleId="Strong">
    <w:name w:val="Strong"/>
    <w:basedOn w:val="DefaultParagraphFont"/>
    <w:uiPriority w:val="22"/>
    <w:qFormat/>
    <w:rPr>
      <w:b/>
      <w:bCs/>
    </w:rPr>
  </w:style>
  <w:style w:type="character" w:customStyle="1" w:styleId="confluence-embedded-file-wrapper">
    <w:name w:val="confluence-embedded-file-wrapper"/>
    <w:basedOn w:val="DefaultParagraphFont"/>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ode">
    <w:name w:val="HTML Code"/>
    <w:basedOn w:val="DefaultParagraphFont"/>
    <w:uiPriority w:val="99"/>
    <w:semiHidden/>
    <w:unhideWhenUsed/>
    <w:rPr>
      <w:rFonts w:ascii="Courier New" w:eastAsiaTheme="minorEastAsia" w:hAnsi="Courier New" w:cs="Courier New"/>
      <w:sz w:val="20"/>
      <w:szCs w:val="20"/>
    </w:rPr>
  </w:style>
  <w:style w:type="character" w:styleId="Emphasis">
    <w:name w:val="Emphasis"/>
    <w:basedOn w:val="DefaultParagraphFont"/>
    <w:uiPriority w:val="20"/>
    <w:qFormat/>
    <w:rPr>
      <w:i/>
      <w:iCs/>
    </w:rPr>
  </w:style>
  <w:style w:type="character" w:customStyle="1" w:styleId="inline-comment-marker">
    <w:name w:val="inline-comment-marker"/>
    <w:basedOn w:val="DefaultParagraphFont"/>
  </w:style>
  <w:style w:type="character" w:customStyle="1" w:styleId="Heading3Char">
    <w:name w:val="Heading 3 Char"/>
    <w:basedOn w:val="DefaultParagraphFont"/>
    <w:link w:val="Heading3"/>
    <w:uiPriority w:val="9"/>
    <w:rsid w:val="009A6E93"/>
    <w:rPr>
      <w:rFonts w:asciiTheme="majorHAnsi" w:eastAsiaTheme="majorEastAsia" w:hAnsiTheme="majorHAnsi" w:cstheme="majorBidi"/>
      <w:b/>
      <w:color w:val="0A2F40" w:themeColor="accent1" w:themeShade="7F"/>
      <w:sz w:val="24"/>
      <w:szCs w:val="24"/>
    </w:rPr>
  </w:style>
  <w:style w:type="character" w:customStyle="1" w:styleId="Heading4Char">
    <w:name w:val="Heading 4 Char"/>
    <w:basedOn w:val="DefaultParagraphFont"/>
    <w:link w:val="Heading4"/>
    <w:uiPriority w:val="9"/>
    <w:rsid w:val="006F405E"/>
    <w:rPr>
      <w:rFonts w:asciiTheme="majorHAnsi" w:eastAsiaTheme="majorEastAsia" w:hAnsiTheme="majorHAnsi" w:cstheme="majorBidi"/>
      <w:iCs/>
      <w:color w:val="0F4761" w:themeColor="accent1" w:themeShade="BF"/>
      <w:sz w:val="24"/>
      <w:szCs w:val="24"/>
    </w:rPr>
  </w:style>
  <w:style w:type="character" w:styleId="CommentReference">
    <w:name w:val="annotation reference"/>
    <w:basedOn w:val="DefaultParagraphFont"/>
    <w:uiPriority w:val="99"/>
    <w:semiHidden/>
    <w:unhideWhenUsed/>
    <w:rsid w:val="00C562EC"/>
    <w:rPr>
      <w:sz w:val="16"/>
      <w:szCs w:val="16"/>
    </w:rPr>
  </w:style>
  <w:style w:type="paragraph" w:styleId="CommentText">
    <w:name w:val="annotation text"/>
    <w:basedOn w:val="Normal"/>
    <w:link w:val="CommentTextChar"/>
    <w:uiPriority w:val="99"/>
    <w:semiHidden/>
    <w:unhideWhenUsed/>
    <w:rsid w:val="00C562EC"/>
    <w:rPr>
      <w:sz w:val="20"/>
      <w:szCs w:val="20"/>
    </w:rPr>
  </w:style>
  <w:style w:type="character" w:customStyle="1" w:styleId="CommentTextChar">
    <w:name w:val="Comment Text Char"/>
    <w:basedOn w:val="DefaultParagraphFont"/>
    <w:link w:val="CommentText"/>
    <w:uiPriority w:val="99"/>
    <w:semiHidden/>
    <w:rsid w:val="00C562EC"/>
    <w:rPr>
      <w:rFonts w:eastAsiaTheme="minorEastAsia"/>
    </w:rPr>
  </w:style>
  <w:style w:type="paragraph" w:styleId="CommentSubject">
    <w:name w:val="annotation subject"/>
    <w:basedOn w:val="CommentText"/>
    <w:next w:val="CommentText"/>
    <w:link w:val="CommentSubjectChar"/>
    <w:uiPriority w:val="99"/>
    <w:semiHidden/>
    <w:unhideWhenUsed/>
    <w:rsid w:val="00C562EC"/>
    <w:rPr>
      <w:b/>
      <w:bCs/>
    </w:rPr>
  </w:style>
  <w:style w:type="character" w:customStyle="1" w:styleId="CommentSubjectChar">
    <w:name w:val="Comment Subject Char"/>
    <w:basedOn w:val="CommentTextChar"/>
    <w:link w:val="CommentSubject"/>
    <w:uiPriority w:val="99"/>
    <w:semiHidden/>
    <w:rsid w:val="00C562EC"/>
    <w:rPr>
      <w:rFonts w:eastAsiaTheme="minorEastAsia"/>
      <w:b/>
      <w:bCs/>
    </w:rPr>
  </w:style>
  <w:style w:type="paragraph" w:styleId="Revision">
    <w:name w:val="Revision"/>
    <w:hidden/>
    <w:uiPriority w:val="99"/>
    <w:semiHidden/>
    <w:rsid w:val="00025196"/>
    <w:rPr>
      <w:rFonts w:eastAsiaTheme="minorEastAsia"/>
      <w:sz w:val="24"/>
      <w:szCs w:val="24"/>
    </w:rPr>
  </w:style>
  <w:style w:type="paragraph" w:styleId="ListParagraph">
    <w:name w:val="List Paragraph"/>
    <w:basedOn w:val="Normal"/>
    <w:uiPriority w:val="34"/>
    <w:qFormat/>
    <w:rsid w:val="0086160E"/>
    <w:pPr>
      <w:ind w:left="720"/>
      <w:contextualSpacing/>
    </w:pPr>
  </w:style>
  <w:style w:type="paragraph" w:styleId="Header">
    <w:name w:val="header"/>
    <w:basedOn w:val="Normal"/>
    <w:link w:val="HeaderChar"/>
    <w:uiPriority w:val="99"/>
    <w:unhideWhenUsed/>
    <w:rsid w:val="00783BB9"/>
    <w:pPr>
      <w:tabs>
        <w:tab w:val="center" w:pos="4513"/>
        <w:tab w:val="right" w:pos="9026"/>
      </w:tabs>
    </w:pPr>
  </w:style>
  <w:style w:type="character" w:customStyle="1" w:styleId="HeaderChar">
    <w:name w:val="Header Char"/>
    <w:basedOn w:val="DefaultParagraphFont"/>
    <w:link w:val="Header"/>
    <w:uiPriority w:val="99"/>
    <w:rsid w:val="00783BB9"/>
    <w:rPr>
      <w:rFonts w:eastAsiaTheme="minorEastAsia"/>
      <w:sz w:val="24"/>
      <w:szCs w:val="24"/>
    </w:rPr>
  </w:style>
  <w:style w:type="paragraph" w:styleId="Footer">
    <w:name w:val="footer"/>
    <w:basedOn w:val="Normal"/>
    <w:link w:val="FooterChar"/>
    <w:uiPriority w:val="99"/>
    <w:unhideWhenUsed/>
    <w:rsid w:val="00783BB9"/>
    <w:pPr>
      <w:tabs>
        <w:tab w:val="center" w:pos="4513"/>
        <w:tab w:val="right" w:pos="9026"/>
      </w:tabs>
    </w:pPr>
  </w:style>
  <w:style w:type="character" w:customStyle="1" w:styleId="FooterChar">
    <w:name w:val="Footer Char"/>
    <w:basedOn w:val="DefaultParagraphFont"/>
    <w:link w:val="Footer"/>
    <w:uiPriority w:val="99"/>
    <w:rsid w:val="00783BB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8986478">
      <w:bodyDiv w:val="1"/>
      <w:marLeft w:val="0"/>
      <w:marRight w:val="0"/>
      <w:marTop w:val="0"/>
      <w:marBottom w:val="0"/>
      <w:divBdr>
        <w:top w:val="none" w:sz="0" w:space="0" w:color="auto"/>
        <w:left w:val="none" w:sz="0" w:space="0" w:color="auto"/>
        <w:bottom w:val="none" w:sz="0" w:space="0" w:color="auto"/>
        <w:right w:val="none" w:sz="0" w:space="0" w:color="auto"/>
      </w:divBdr>
      <w:divsChild>
        <w:div w:id="926233194">
          <w:marLeft w:val="0"/>
          <w:marRight w:val="0"/>
          <w:marTop w:val="0"/>
          <w:marBottom w:val="0"/>
          <w:divBdr>
            <w:top w:val="none" w:sz="0" w:space="0" w:color="auto"/>
            <w:left w:val="none" w:sz="0" w:space="0" w:color="auto"/>
            <w:bottom w:val="none" w:sz="0" w:space="0" w:color="auto"/>
            <w:right w:val="none" w:sz="0" w:space="0" w:color="auto"/>
          </w:divBdr>
          <w:divsChild>
            <w:div w:id="2130199851">
              <w:marLeft w:val="0"/>
              <w:marRight w:val="0"/>
              <w:marTop w:val="0"/>
              <w:marBottom w:val="0"/>
              <w:divBdr>
                <w:top w:val="none" w:sz="0" w:space="0" w:color="auto"/>
                <w:left w:val="none" w:sz="0" w:space="0" w:color="auto"/>
                <w:bottom w:val="none" w:sz="0" w:space="0" w:color="auto"/>
                <w:right w:val="none" w:sz="0" w:space="0" w:color="auto"/>
              </w:divBdr>
            </w:div>
            <w:div w:id="215817327">
              <w:marLeft w:val="0"/>
              <w:marRight w:val="0"/>
              <w:marTop w:val="0"/>
              <w:marBottom w:val="0"/>
              <w:divBdr>
                <w:top w:val="none" w:sz="0" w:space="0" w:color="auto"/>
                <w:left w:val="none" w:sz="0" w:space="0" w:color="auto"/>
                <w:bottom w:val="none" w:sz="0" w:space="0" w:color="auto"/>
                <w:right w:val="none" w:sz="0" w:space="0" w:color="auto"/>
              </w:divBdr>
            </w:div>
            <w:div w:id="1447000202">
              <w:marLeft w:val="0"/>
              <w:marRight w:val="0"/>
              <w:marTop w:val="0"/>
              <w:marBottom w:val="0"/>
              <w:divBdr>
                <w:top w:val="none" w:sz="0" w:space="0" w:color="auto"/>
                <w:left w:val="none" w:sz="0" w:space="0" w:color="auto"/>
                <w:bottom w:val="none" w:sz="0" w:space="0" w:color="auto"/>
                <w:right w:val="none" w:sz="0" w:space="0" w:color="auto"/>
              </w:divBdr>
            </w:div>
            <w:div w:id="2090694191">
              <w:marLeft w:val="0"/>
              <w:marRight w:val="0"/>
              <w:marTop w:val="0"/>
              <w:marBottom w:val="0"/>
              <w:divBdr>
                <w:top w:val="none" w:sz="0" w:space="0" w:color="auto"/>
                <w:left w:val="none" w:sz="0" w:space="0" w:color="auto"/>
                <w:bottom w:val="none" w:sz="0" w:space="0" w:color="auto"/>
                <w:right w:val="none" w:sz="0" w:space="0" w:color="auto"/>
              </w:divBdr>
            </w:div>
            <w:div w:id="185219722">
              <w:marLeft w:val="0"/>
              <w:marRight w:val="0"/>
              <w:marTop w:val="0"/>
              <w:marBottom w:val="0"/>
              <w:divBdr>
                <w:top w:val="none" w:sz="0" w:space="0" w:color="auto"/>
                <w:left w:val="none" w:sz="0" w:space="0" w:color="auto"/>
                <w:bottom w:val="none" w:sz="0" w:space="0" w:color="auto"/>
                <w:right w:val="none" w:sz="0" w:space="0" w:color="auto"/>
              </w:divBdr>
            </w:div>
            <w:div w:id="1448230665">
              <w:marLeft w:val="0"/>
              <w:marRight w:val="0"/>
              <w:marTop w:val="0"/>
              <w:marBottom w:val="0"/>
              <w:divBdr>
                <w:top w:val="none" w:sz="0" w:space="0" w:color="auto"/>
                <w:left w:val="none" w:sz="0" w:space="0" w:color="auto"/>
                <w:bottom w:val="none" w:sz="0" w:space="0" w:color="auto"/>
                <w:right w:val="none" w:sz="0" w:space="0" w:color="auto"/>
              </w:divBdr>
            </w:div>
            <w:div w:id="1518693050">
              <w:marLeft w:val="0"/>
              <w:marRight w:val="0"/>
              <w:marTop w:val="0"/>
              <w:marBottom w:val="0"/>
              <w:divBdr>
                <w:top w:val="none" w:sz="0" w:space="0" w:color="auto"/>
                <w:left w:val="none" w:sz="0" w:space="0" w:color="auto"/>
                <w:bottom w:val="none" w:sz="0" w:space="0" w:color="auto"/>
                <w:right w:val="none" w:sz="0" w:space="0" w:color="auto"/>
              </w:divBdr>
            </w:div>
            <w:div w:id="2759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nicode"/>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6.png"/><Relationship Id="rId42" Type="http://schemas.openxmlformats.org/officeDocument/2006/relationships/image" Target="file:///C:/774cc6d5e5edca06be1dfe33979d9f93291017e7d7a8ba1f51a36436c3ac9a97" TargetMode="External"/><Relationship Id="rId63" Type="http://schemas.openxmlformats.org/officeDocument/2006/relationships/image" Target="media/image27.png"/><Relationship Id="rId84" Type="http://schemas.openxmlformats.org/officeDocument/2006/relationships/image" Target="media/image37.png"/><Relationship Id="rId138" Type="http://schemas.openxmlformats.org/officeDocument/2006/relationships/image" Target="file:///C:/aed9676d9c0d992ed3da11e626c4e5287a3c42781cd622c8cd6f085b4ea6dfa6" TargetMode="External"/><Relationship Id="rId159" Type="http://schemas.openxmlformats.org/officeDocument/2006/relationships/image" Target="file:///C:/e863f91c8f53c80a7a3efe95b712427badba1d3f8ed47a7556fe12e55280f16d" TargetMode="External"/><Relationship Id="rId170" Type="http://schemas.openxmlformats.org/officeDocument/2006/relationships/image" Target="media/image79.png"/><Relationship Id="rId191" Type="http://schemas.openxmlformats.org/officeDocument/2006/relationships/image" Target="file:///C:/9efbaa2374c2d12b7996d477d835a465e6974cdb55a3a7b38f63f89b0577320d" TargetMode="External"/><Relationship Id="rId205" Type="http://schemas.openxmlformats.org/officeDocument/2006/relationships/image" Target="file:///C:/d16260b7c4c2be465aad023c320b1c841ee2b64da41e9430e124b60d279a90bc" TargetMode="External"/><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hyperlink" Target="https://mosip.atlassian.net/wiki/people/636a272c11c69c7418450dbe?ref=confluence" TargetMode="External"/><Relationship Id="rId53" Type="http://schemas.openxmlformats.org/officeDocument/2006/relationships/image" Target="media/image22.png"/><Relationship Id="rId74" Type="http://schemas.openxmlformats.org/officeDocument/2006/relationships/image" Target="file:///C:/3ddbec759c75856a6ccc9eaf8a0922f8085c8de30da3a4babb87624175c791a2" TargetMode="External"/><Relationship Id="rId128" Type="http://schemas.openxmlformats.org/officeDocument/2006/relationships/image" Target="file:///C:/e0c4babf13ec7e9037e6d2057c1cdf01938bed037f7f43992d8c42824fbd5330" TargetMode="External"/><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image" Target="file:///C:/1243073dc46ea12ef8cee8af6d03adeacf1abfb4f507ab0a1f36f5b1bf59c950" TargetMode="External"/><Relationship Id="rId160" Type="http://schemas.openxmlformats.org/officeDocument/2006/relationships/image" Target="media/image74.png"/><Relationship Id="rId181" Type="http://schemas.openxmlformats.org/officeDocument/2006/relationships/image" Target="file:///C:/1b50468fb2a2f669dbc752e09107fba309be352372010600b3cd44579f2dc83f" TargetMode="External"/><Relationship Id="rId216" Type="http://schemas.openxmlformats.org/officeDocument/2006/relationships/image" Target="media/image102.png"/><Relationship Id="rId22" Type="http://schemas.openxmlformats.org/officeDocument/2006/relationships/image" Target="file:///C:/bce6ab0f56365b8e1c6eb971402babb5426cbd4afe7177c61a87876561200080" TargetMode="External"/><Relationship Id="rId43" Type="http://schemas.openxmlformats.org/officeDocument/2006/relationships/image" Target="media/image16.png"/><Relationship Id="rId64" Type="http://schemas.openxmlformats.org/officeDocument/2006/relationships/image" Target="file:///C:/b9895756a1b749bd2b6c6bf4ee4c571683f579458d5dc99d64b7737c4be56a8c" TargetMode="External"/><Relationship Id="rId118" Type="http://schemas.openxmlformats.org/officeDocument/2006/relationships/image" Target="file:///C:/ab1e04da5119c1d8946751e74c0914c93876bd261390ae697472f7fa872b9f39" TargetMode="External"/><Relationship Id="rId139" Type="http://schemas.openxmlformats.org/officeDocument/2006/relationships/image" Target="media/image64.png"/><Relationship Id="rId85" Type="http://schemas.openxmlformats.org/officeDocument/2006/relationships/image" Target="file:///C:/c4e6d87a6b3ecdb4e7a26b87d9cf19ddb801afa316434e7d3b7dccafb07a650d" TargetMode="External"/><Relationship Id="rId150" Type="http://schemas.openxmlformats.org/officeDocument/2006/relationships/image" Target="file:///C:/ed703d0100d0517988a837be76dea7c5c4d04ca10e53654bdfbc9c164ec780b1" TargetMode="External"/><Relationship Id="rId171" Type="http://schemas.openxmlformats.org/officeDocument/2006/relationships/image" Target="file:///C:/ca1aefddaf42061aa15814de43f0078f9ff2926b7bd5e6d46a24914c605983ec" TargetMode="External"/><Relationship Id="rId192" Type="http://schemas.openxmlformats.org/officeDocument/2006/relationships/image" Target="media/image90.png"/><Relationship Id="rId206" Type="http://schemas.openxmlformats.org/officeDocument/2006/relationships/image" Target="media/image97.png"/><Relationship Id="rId12" Type="http://schemas.openxmlformats.org/officeDocument/2006/relationships/image" Target="file:///C:/daf071112f73a14e6f0b84edefcf2c2103ef7bdccd371349d93f272e5a6839cb" TargetMode="External"/><Relationship Id="rId33" Type="http://schemas.openxmlformats.org/officeDocument/2006/relationships/hyperlink" Target="https://mosip.atlassian.net/wiki/people/712020:c6ee5f54-fc2c-4d62-986e-97ddd067ffd0?ref=confluence" TargetMode="External"/><Relationship Id="rId108" Type="http://schemas.openxmlformats.org/officeDocument/2006/relationships/image" Target="file:///C:/d0b187455cf7dd3ca79541b99394ff1faa9cfbac223955cda8be203f55c07d2d" TargetMode="External"/><Relationship Id="rId129" Type="http://schemas.openxmlformats.org/officeDocument/2006/relationships/image" Target="media/image59.png"/><Relationship Id="rId54" Type="http://schemas.openxmlformats.org/officeDocument/2006/relationships/image" Target="file:///C:/b5064feddb7ec087aa5355a800e77e41ad522ffc89b9c2eb92c9cb5d5f7e9164" TargetMode="External"/><Relationship Id="rId75" Type="http://schemas.openxmlformats.org/officeDocument/2006/relationships/image" Target="media/image33.png"/><Relationship Id="rId96" Type="http://schemas.openxmlformats.org/officeDocument/2006/relationships/hyperlink" Target="https://mosip.atlassian.net/browse/MOSIP-36963" TargetMode="External"/><Relationship Id="rId140" Type="http://schemas.openxmlformats.org/officeDocument/2006/relationships/image" Target="file:///C:/1cca01c5c549817b40568c1d2388e5779775e46dc49e119fd83e7fe1e19730b9" TargetMode="External"/><Relationship Id="rId161" Type="http://schemas.openxmlformats.org/officeDocument/2006/relationships/image" Target="file:///C:/58e78e57861f010e14718d722e8c66cb91bed477f6a2b33f687560a0922168b2" TargetMode="External"/><Relationship Id="rId182" Type="http://schemas.openxmlformats.org/officeDocument/2006/relationships/image" Target="media/image85.png"/><Relationship Id="rId217" Type="http://schemas.openxmlformats.org/officeDocument/2006/relationships/image" Target="file:///C:/b629123b5f95ef1015dfc12518622043cdbb67df8420017b296a089c31516c1a" TargetMode="External"/><Relationship Id="rId6" Type="http://schemas.openxmlformats.org/officeDocument/2006/relationships/endnotes" Target="endnotes.xml"/><Relationship Id="rId23" Type="http://schemas.openxmlformats.org/officeDocument/2006/relationships/image" Target="media/image7.png"/><Relationship Id="rId119" Type="http://schemas.openxmlformats.org/officeDocument/2006/relationships/image" Target="media/image54.png"/><Relationship Id="rId44" Type="http://schemas.openxmlformats.org/officeDocument/2006/relationships/image" Target="file:///C:/a621c7417f9e3f85f9e68cd379ab8b2d8c904e633e536315b2605f19d90acf1b" TargetMode="External"/><Relationship Id="rId65" Type="http://schemas.openxmlformats.org/officeDocument/2006/relationships/image" Target="media/image28.png"/><Relationship Id="rId86" Type="http://schemas.openxmlformats.org/officeDocument/2006/relationships/image" Target="media/image38.png"/><Relationship Id="rId130" Type="http://schemas.openxmlformats.org/officeDocument/2006/relationships/image" Target="file:///C:/02ed9f83f01ec160dadf251c0fb8184c169bab0d942f014f45fbcf3d7228df71" TargetMode="External"/><Relationship Id="rId151" Type="http://schemas.openxmlformats.org/officeDocument/2006/relationships/image" Target="media/image70.png"/><Relationship Id="rId172" Type="http://schemas.openxmlformats.org/officeDocument/2006/relationships/image" Target="media/image80.png"/><Relationship Id="rId193" Type="http://schemas.openxmlformats.org/officeDocument/2006/relationships/image" Target="file:///C:/ae5f4c69af95e8e45a13b5472f5c1c7cb7fb2e044c2f1468b25d10b1761dbd39" TargetMode="External"/><Relationship Id="rId207" Type="http://schemas.openxmlformats.org/officeDocument/2006/relationships/image" Target="file:///C:/4e4b71ef96c173c6cc14a86330532e2f46e8106a4da5771304803a1ec4015374" TargetMode="External"/><Relationship Id="rId13" Type="http://schemas.openxmlformats.org/officeDocument/2006/relationships/image" Target="media/image2.png"/><Relationship Id="rId109" Type="http://schemas.openxmlformats.org/officeDocument/2006/relationships/image" Target="media/image49.png"/><Relationship Id="rId34" Type="http://schemas.openxmlformats.org/officeDocument/2006/relationships/image" Target="media/image12.png"/><Relationship Id="rId55" Type="http://schemas.openxmlformats.org/officeDocument/2006/relationships/image" Target="media/image23.png"/><Relationship Id="rId76" Type="http://schemas.openxmlformats.org/officeDocument/2006/relationships/image" Target="file:///C:/afdcd215f260e83962bea007bfc6fd82ca93380e48e71f61574e3cd976d9ec92" TargetMode="External"/><Relationship Id="rId97" Type="http://schemas.openxmlformats.org/officeDocument/2006/relationships/image" Target="media/image43.png"/><Relationship Id="rId120" Type="http://schemas.openxmlformats.org/officeDocument/2006/relationships/image" Target="file:///C:/eb5f34869517e39cf78252053df784e6b9790f5bee333168b6227fbfb6fdebf9" TargetMode="External"/><Relationship Id="rId141" Type="http://schemas.openxmlformats.org/officeDocument/2006/relationships/image" Target="media/image65.png"/><Relationship Id="rId7" Type="http://schemas.openxmlformats.org/officeDocument/2006/relationships/comments" Target="comments.xml"/><Relationship Id="rId162" Type="http://schemas.openxmlformats.org/officeDocument/2006/relationships/image" Target="media/image75.png"/><Relationship Id="rId183" Type="http://schemas.openxmlformats.org/officeDocument/2006/relationships/image" Target="file:///C:/e2ebd6b1719acdb383627f0809c993cdd6c310b2993f5876efa49dfd6f1a36c1" TargetMode="External"/><Relationship Id="rId218" Type="http://schemas.openxmlformats.org/officeDocument/2006/relationships/image" Target="media/image103.png"/><Relationship Id="rId24" Type="http://schemas.openxmlformats.org/officeDocument/2006/relationships/image" Target="media/image8.png"/><Relationship Id="rId45" Type="http://schemas.openxmlformats.org/officeDocument/2006/relationships/image" Target="media/image17.png"/><Relationship Id="rId66" Type="http://schemas.openxmlformats.org/officeDocument/2006/relationships/image" Target="file:///C:/cc1c183785a50ea58e5c8ec51c616c3936f16084a55b5cbd815876ae74dc500e" TargetMode="External"/><Relationship Id="rId87" Type="http://schemas.openxmlformats.org/officeDocument/2006/relationships/image" Target="file:///C:/24a5b0e566720adfb87aa971f699a329f827e4539f1da95962021df869561b80" TargetMode="External"/><Relationship Id="rId110" Type="http://schemas.openxmlformats.org/officeDocument/2006/relationships/image" Target="file:///C:/b08c497810ce19ca181605eddcac86c445fdfcc827838dea342e4af5b5c3262c" TargetMode="External"/><Relationship Id="rId131" Type="http://schemas.openxmlformats.org/officeDocument/2006/relationships/image" Target="media/image60.png"/><Relationship Id="rId152" Type="http://schemas.openxmlformats.org/officeDocument/2006/relationships/image" Target="file:///C:/30197965bab5ddeae966ff880037a8e25df6873e2bbeb76d9783848989aad58e" TargetMode="External"/><Relationship Id="rId173" Type="http://schemas.openxmlformats.org/officeDocument/2006/relationships/image" Target="file:///C:/1bcde7163a1b09d699ee8a071dc4b9050a80916f0a424f1763df562f20fb106d" TargetMode="External"/><Relationship Id="rId194" Type="http://schemas.openxmlformats.org/officeDocument/2006/relationships/image" Target="media/image91.png"/><Relationship Id="rId208" Type="http://schemas.openxmlformats.org/officeDocument/2006/relationships/image" Target="media/image98.png"/><Relationship Id="rId14" Type="http://schemas.openxmlformats.org/officeDocument/2006/relationships/image" Target="file:///C:/ea63a897d2ec8dedc3acfb10edaad7f54afd2c52c88d7e2127134335b71352fb" TargetMode="External"/><Relationship Id="rId35" Type="http://schemas.openxmlformats.org/officeDocument/2006/relationships/image" Target="file:///C:/fb23e8f0750f0aca5bc5e1a1336ae16884eaad375a0b77a579c5d5ce46ee03ca" TargetMode="External"/><Relationship Id="rId56" Type="http://schemas.openxmlformats.org/officeDocument/2006/relationships/image" Target="file:///C:/0a744e5d71459b0867ce7755fa46df9d97ea59966b1d99f2b872b8535445b0d9" TargetMode="External"/><Relationship Id="rId77" Type="http://schemas.openxmlformats.org/officeDocument/2006/relationships/image" Target="media/image34.png"/><Relationship Id="rId100" Type="http://schemas.openxmlformats.org/officeDocument/2006/relationships/image" Target="file:///C:/b13a539896c3f2877929fbabbc40527201a2308bdafe9ee8dfe0846243aa4403" TargetMode="External"/><Relationship Id="rId8" Type="http://schemas.microsoft.com/office/2011/relationships/commentsExtended" Target="commentsExtended.xml"/><Relationship Id="rId51" Type="http://schemas.openxmlformats.org/officeDocument/2006/relationships/image" Target="media/image21.png"/><Relationship Id="rId72" Type="http://schemas.openxmlformats.org/officeDocument/2006/relationships/image" Target="file:///C:/722d190c69d7fad4d98dc01147110b2b6cac814b4cfc76eec7b48ecceebac3e4" TargetMode="External"/><Relationship Id="rId93" Type="http://schemas.openxmlformats.org/officeDocument/2006/relationships/image" Target="file:///C:/b85d8842bab3f2fd976eb8317eb99dbc082af84c454a61a0b146ce11b278cb84" TargetMode="External"/><Relationship Id="rId98" Type="http://schemas.openxmlformats.org/officeDocument/2006/relationships/image" Target="file:///C:/47ef612ecf19604f4ca2f4b9f7ee382857a1f8c8912a11977664099748057844" TargetMode="External"/><Relationship Id="rId121" Type="http://schemas.openxmlformats.org/officeDocument/2006/relationships/image" Target="media/image55.png"/><Relationship Id="rId142" Type="http://schemas.openxmlformats.org/officeDocument/2006/relationships/image" Target="file:///C:/934ee3706d40edf3aa5ed6d8ed221d9a9b52d7784afe412215c38c629227b598" TargetMode="External"/><Relationship Id="rId163" Type="http://schemas.openxmlformats.org/officeDocument/2006/relationships/image" Target="file:///C:/bb2108081c684ae4f0274d6789b00f10c112a28c30ecd6441e2e4485ea3e532b" TargetMode="External"/><Relationship Id="rId184" Type="http://schemas.openxmlformats.org/officeDocument/2006/relationships/image" Target="media/image86.png"/><Relationship Id="rId189" Type="http://schemas.openxmlformats.org/officeDocument/2006/relationships/image" Target="file:///C:/dacaee7c8d1accd257c7cd690bef25c4dbb314a06ac32191d0b1c18f28e57e5e" TargetMode="External"/><Relationship Id="rId219" Type="http://schemas.openxmlformats.org/officeDocument/2006/relationships/image" Target="file:///C:/ac22ef580645b18145c68efcb813f82f219c666747552180663569e97804a9dc" TargetMode="External"/><Relationship Id="rId3" Type="http://schemas.openxmlformats.org/officeDocument/2006/relationships/settings" Target="settings.xml"/><Relationship Id="rId214" Type="http://schemas.openxmlformats.org/officeDocument/2006/relationships/image" Target="media/image101.png"/><Relationship Id="rId25" Type="http://schemas.openxmlformats.org/officeDocument/2006/relationships/image" Target="file:///C:/9ae399912e8143d854093b2b35e21c9f20870e2024eb309fdda0c40a09993f05" TargetMode="External"/><Relationship Id="rId46" Type="http://schemas.openxmlformats.org/officeDocument/2006/relationships/image" Target="file:///C:/b0360981aced6fd1bf6cb7106c39cef11acb520cf796c035ffa922834926e05f" TargetMode="External"/><Relationship Id="rId67" Type="http://schemas.openxmlformats.org/officeDocument/2006/relationships/image" Target="media/image29.png"/><Relationship Id="rId116" Type="http://schemas.openxmlformats.org/officeDocument/2006/relationships/image" Target="file:///C:/60a0031e9a947a29ff1da67893a0e340c8a1a1c57bc2724936ef6cfe94793c2d" TargetMode="External"/><Relationship Id="rId137" Type="http://schemas.openxmlformats.org/officeDocument/2006/relationships/image" Target="media/image63.png"/><Relationship Id="rId158" Type="http://schemas.openxmlformats.org/officeDocument/2006/relationships/image" Target="file:///C:/237d6ed58d99891e6bd539006793d4d7a8b179bd496b049a39a9f4e243822ab1" TargetMode="External"/><Relationship Id="rId20" Type="http://schemas.openxmlformats.org/officeDocument/2006/relationships/image" Target="file:///C:/a2bce41e5f5d9af778e0d5d1445724ca2237b62bc3c5201a01154d8a2496c7c0" TargetMode="External"/><Relationship Id="rId41" Type="http://schemas.openxmlformats.org/officeDocument/2006/relationships/image" Target="media/image15.png"/><Relationship Id="rId62" Type="http://schemas.openxmlformats.org/officeDocument/2006/relationships/image" Target="file:///C:/a686dccf814cacff873cbc6ce60736ec7b5e71b4c983b0ef18ea34900d314890" TargetMode="External"/><Relationship Id="rId83" Type="http://schemas.openxmlformats.org/officeDocument/2006/relationships/image" Target="file:///C:/a8f25a255af95a98be82b9a74c8cd637a545b3fcfe9eeb1dca0ff1194ca9f3c2" TargetMode="External"/><Relationship Id="rId88" Type="http://schemas.openxmlformats.org/officeDocument/2006/relationships/image" Target="media/image39.png"/><Relationship Id="rId111" Type="http://schemas.openxmlformats.org/officeDocument/2006/relationships/image" Target="media/image50.png"/><Relationship Id="rId132" Type="http://schemas.openxmlformats.org/officeDocument/2006/relationships/image" Target="file:///C:/66b39777672579662f185b41018621929f6fe9173778a03c8a11146a7b5659a0" TargetMode="External"/><Relationship Id="rId153" Type="http://schemas.openxmlformats.org/officeDocument/2006/relationships/image" Target="media/image71.png"/><Relationship Id="rId174" Type="http://schemas.openxmlformats.org/officeDocument/2006/relationships/image" Target="media/image81.png"/><Relationship Id="rId179" Type="http://schemas.openxmlformats.org/officeDocument/2006/relationships/image" Target="file:///C:/b7c06fab921ca7998a095444bab48a0ab3a0ddd75d1f5adac502196304dd30a2" TargetMode="External"/><Relationship Id="rId195" Type="http://schemas.openxmlformats.org/officeDocument/2006/relationships/image" Target="file:///C:/157a5d3fdeba86c9c424f3352b162ff8799214f0a3207c4a9ace346c37acab0f" TargetMode="External"/><Relationship Id="rId209" Type="http://schemas.openxmlformats.org/officeDocument/2006/relationships/image" Target="file:///C:/ad3201b5da6ecd36c1dd764d70fe8a41b410955dbdbf1ac4026edac939d0942b" TargetMode="External"/><Relationship Id="rId190" Type="http://schemas.openxmlformats.org/officeDocument/2006/relationships/image" Target="media/image89.png"/><Relationship Id="rId204" Type="http://schemas.openxmlformats.org/officeDocument/2006/relationships/image" Target="media/image96.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file:///C:/bf7220ce0053656d5010aebffb5cd7ac8bba8b2514a9706c8a21544b2fff587e" TargetMode="External"/><Relationship Id="rId57" Type="http://schemas.openxmlformats.org/officeDocument/2006/relationships/image" Target="media/image24.png"/><Relationship Id="rId106" Type="http://schemas.openxmlformats.org/officeDocument/2006/relationships/image" Target="file:///C:/4a9b3097031f8105851586799362ac8c82ab8910c5cd60e5969a4e35aef54625" TargetMode="External"/><Relationship Id="rId127" Type="http://schemas.openxmlformats.org/officeDocument/2006/relationships/image" Target="media/image58.png"/><Relationship Id="rId10" Type="http://schemas.microsoft.com/office/2018/08/relationships/commentsExtensible" Target="commentsExtensible.xml"/><Relationship Id="rId31" Type="http://schemas.openxmlformats.org/officeDocument/2006/relationships/image" Target="file:///C:/06f54c33f387d7c369f1399485bb136431a6da54e259e4b0a5a86fe0ed1a2368" TargetMode="External"/><Relationship Id="rId52" Type="http://schemas.openxmlformats.org/officeDocument/2006/relationships/image" Target="file:///C:/4dcdf41c23cf9b9d217820fb2a77fd13f47ad077d90075e32e6c7eba96302faf" TargetMode="External"/><Relationship Id="rId73" Type="http://schemas.openxmlformats.org/officeDocument/2006/relationships/image" Target="media/image32.png"/><Relationship Id="rId78" Type="http://schemas.openxmlformats.org/officeDocument/2006/relationships/image" Target="file:///C:/925b7e62e670e95485236cff6911fa2ef79735f70643cf3b0c56747b3a7439cc" TargetMode="External"/><Relationship Id="rId94" Type="http://schemas.openxmlformats.org/officeDocument/2006/relationships/image" Target="media/image42.png"/><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image" Target="file:///C:/450c7979e1b88eb9f6d0a72275277017e35c56ec1cd6065142eb1fa044578f3b" TargetMode="External"/><Relationship Id="rId143" Type="http://schemas.openxmlformats.org/officeDocument/2006/relationships/image" Target="media/image66.png"/><Relationship Id="rId148" Type="http://schemas.openxmlformats.org/officeDocument/2006/relationships/image" Target="file:///C:/b3faa6ab225c3dc7a648fdbc7694195b7efc959943a1cb0d1ef594fc9521f715" TargetMode="External"/><Relationship Id="rId164" Type="http://schemas.openxmlformats.org/officeDocument/2006/relationships/image" Target="media/image76.png"/><Relationship Id="rId169" Type="http://schemas.openxmlformats.org/officeDocument/2006/relationships/image" Target="file:///C:/72b079a00a733520a1d6957355a8573e2da195b5905222e46a6124150b28cd63" TargetMode="External"/><Relationship Id="rId185" Type="http://schemas.openxmlformats.org/officeDocument/2006/relationships/image" Target="file:///C:/df21b3feb6cbf6fdff167aa72e3cf5b8924b5dba0e243841257d499802dd6ddf" TargetMode="External"/><Relationship Id="rId4" Type="http://schemas.openxmlformats.org/officeDocument/2006/relationships/webSettings" Target="webSettings.xml"/><Relationship Id="rId9" Type="http://schemas.microsoft.com/office/2016/09/relationships/commentsIds" Target="commentsIds.xml"/><Relationship Id="rId180" Type="http://schemas.openxmlformats.org/officeDocument/2006/relationships/image" Target="media/image84.png"/><Relationship Id="rId210" Type="http://schemas.openxmlformats.org/officeDocument/2006/relationships/image" Target="media/image99.png"/><Relationship Id="rId215" Type="http://schemas.openxmlformats.org/officeDocument/2006/relationships/image" Target="file:///C:/318bc4087798f3a4663cef33bb423bb09988717108621c5e6161d3384cb6ce8a" TargetMode="External"/><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image" Target="file:///C:/4a33daeed734e43156b5a295bcd0bc50ccd32680a4a1969aed0f7b57b8186aff" TargetMode="External"/><Relationship Id="rId89" Type="http://schemas.openxmlformats.org/officeDocument/2006/relationships/image" Target="file:///C:/deccf579a183ab5521771adc53ea97ffdbca7e491211ba054e9b87cf515b33d5" TargetMode="External"/><Relationship Id="rId112" Type="http://schemas.openxmlformats.org/officeDocument/2006/relationships/image" Target="file:///C:/59898323d75acc06ae105a0989b2235ae0ae0029863577b975335a67cf900edb" TargetMode="External"/><Relationship Id="rId133" Type="http://schemas.openxmlformats.org/officeDocument/2006/relationships/image" Target="media/image61.png"/><Relationship Id="rId154" Type="http://schemas.openxmlformats.org/officeDocument/2006/relationships/image" Target="file:///C:/670d1f1b8ce479322b2f99bf4e9461937e567f482d413409261d24c599bbc434" TargetMode="External"/><Relationship Id="rId175" Type="http://schemas.openxmlformats.org/officeDocument/2006/relationships/image" Target="file:///C:/abbae1d7992e2d8d517b6aa6feaac940e7524798f19c66f33b1154a6290c01f0" TargetMode="External"/><Relationship Id="rId196" Type="http://schemas.openxmlformats.org/officeDocument/2006/relationships/image" Target="media/image92.png"/><Relationship Id="rId200" Type="http://schemas.openxmlformats.org/officeDocument/2006/relationships/image" Target="media/image94.png"/><Relationship Id="rId16" Type="http://schemas.openxmlformats.org/officeDocument/2006/relationships/image" Target="file:///C:/6ebedcef4491c15f2ba45fae6a7959d840df2eb182f1d170d5f53ce06f1e4196" TargetMode="External"/><Relationship Id="rId221" Type="http://schemas.microsoft.com/office/2011/relationships/people" Target="people.xml"/><Relationship Id="rId37" Type="http://schemas.openxmlformats.org/officeDocument/2006/relationships/image" Target="media/image13.png"/><Relationship Id="rId58" Type="http://schemas.openxmlformats.org/officeDocument/2006/relationships/image" Target="file:///C:/06b72c6e9a4a2d7a8be7a1797020ab7b7724d2761f7cc7b28a997733f22e608f" TargetMode="External"/><Relationship Id="rId79" Type="http://schemas.openxmlformats.org/officeDocument/2006/relationships/image" Target="media/image35.png"/><Relationship Id="rId102" Type="http://schemas.openxmlformats.org/officeDocument/2006/relationships/image" Target="file:///C:/70005f2b404d0147e0d91ac09214bc7d14b3764f0afb6c247582e2308484de56" TargetMode="External"/><Relationship Id="rId123" Type="http://schemas.openxmlformats.org/officeDocument/2006/relationships/image" Target="media/image56.png"/><Relationship Id="rId144" Type="http://schemas.openxmlformats.org/officeDocument/2006/relationships/image" Target="file:///C:/7ca89f53c44743adb6cc29285c2e8cf9f8d66d029a57af8a7a3253009febc8dd" TargetMode="External"/><Relationship Id="rId90" Type="http://schemas.openxmlformats.org/officeDocument/2006/relationships/image" Target="media/image40.png"/><Relationship Id="rId165" Type="http://schemas.openxmlformats.org/officeDocument/2006/relationships/image" Target="file:///C:/eb3e51b99eb103c1a4f6b5202dda969a6a7d6b8fdd1064983bb56a27145dd73a" TargetMode="External"/><Relationship Id="rId186" Type="http://schemas.openxmlformats.org/officeDocument/2006/relationships/image" Target="media/image87.png"/><Relationship Id="rId211" Type="http://schemas.openxmlformats.org/officeDocument/2006/relationships/image" Target="file:///C:/5adff09112a94ee2f64e093daa93a8af9e38422d81e98d362978bda8fca81b1d" TargetMode="External"/><Relationship Id="rId27" Type="http://schemas.openxmlformats.org/officeDocument/2006/relationships/image" Target="file:///C:/bf7220ce0053656d5010aebffb5cd7ac8bba8b2514a9706c8a21544b2fff587e" TargetMode="External"/><Relationship Id="rId48" Type="http://schemas.openxmlformats.org/officeDocument/2006/relationships/image" Target="file:///C:/2282c0177b042d486bd48031fa5f80d5ae43adf2d810cb0f1528bd5bc92efe2a" TargetMode="External"/><Relationship Id="rId69" Type="http://schemas.openxmlformats.org/officeDocument/2006/relationships/image" Target="media/image30.png"/><Relationship Id="rId113" Type="http://schemas.openxmlformats.org/officeDocument/2006/relationships/image" Target="media/image51.png"/><Relationship Id="rId134" Type="http://schemas.openxmlformats.org/officeDocument/2006/relationships/image" Target="file:///C:/383aa7401baeb31f1003c069ad7401d191afb7548c33b24160f3c6a6b23b0e15" TargetMode="External"/><Relationship Id="rId80" Type="http://schemas.openxmlformats.org/officeDocument/2006/relationships/image" Target="file:///C:/17fd27596fe83158d6daab489187565303b6fcbc55cca5486e67eb078be011fc" TargetMode="External"/><Relationship Id="rId155" Type="http://schemas.openxmlformats.org/officeDocument/2006/relationships/image" Target="media/image72.png"/><Relationship Id="rId176" Type="http://schemas.openxmlformats.org/officeDocument/2006/relationships/image" Target="media/image82.png"/><Relationship Id="rId197" Type="http://schemas.openxmlformats.org/officeDocument/2006/relationships/image" Target="file:///C:/f445e6741fa06ffaec8e8b58ee161efff26481e1f697241aa237a89bef165167" TargetMode="External"/><Relationship Id="rId201" Type="http://schemas.openxmlformats.org/officeDocument/2006/relationships/image" Target="file:///C:/d5c9bc433ba2b9719f3b8dff4db28047b5d7506a8e02c0d8acf0ffbaccc3c1b6" TargetMode="External"/><Relationship Id="rId222"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file:///C:/b5dd5d9158d678ec51a6758b352ee46310d8f34cd0938688e730532c26828542" TargetMode="External"/><Relationship Id="rId59" Type="http://schemas.openxmlformats.org/officeDocument/2006/relationships/image" Target="media/image25.png"/><Relationship Id="rId103" Type="http://schemas.openxmlformats.org/officeDocument/2006/relationships/image" Target="media/image46.png"/><Relationship Id="rId124" Type="http://schemas.openxmlformats.org/officeDocument/2006/relationships/image" Target="file:///C:/21db6db2961fbc272314816148725eff831e0c2d76cc6590066e5c74045074ed" TargetMode="External"/><Relationship Id="rId70" Type="http://schemas.openxmlformats.org/officeDocument/2006/relationships/image" Target="file:///C:/577e67479bd579368ff95978cdfec9306e25c37c822ac819f2252002084001cd" TargetMode="External"/><Relationship Id="rId91" Type="http://schemas.openxmlformats.org/officeDocument/2006/relationships/image" Target="file:///C:/c3ba09947f520a9265fe64e16659c573f7d8867059d664c4b5ffc3b2741bd6ba" TargetMode="External"/><Relationship Id="rId145" Type="http://schemas.openxmlformats.org/officeDocument/2006/relationships/image" Target="media/image67.png"/><Relationship Id="rId166" Type="http://schemas.openxmlformats.org/officeDocument/2006/relationships/image" Target="media/image77.png"/><Relationship Id="rId187" Type="http://schemas.openxmlformats.org/officeDocument/2006/relationships/image" Target="file:///C:/52fd2630f75257e6e37fa28d4bab6c287a4bd8dd58cbf867ac81645638528c9b" TargetMode="External"/><Relationship Id="rId1" Type="http://schemas.openxmlformats.org/officeDocument/2006/relationships/numbering" Target="numbering.xml"/><Relationship Id="rId212" Type="http://schemas.openxmlformats.org/officeDocument/2006/relationships/image" Target="media/image100.png"/><Relationship Id="rId28" Type="http://schemas.openxmlformats.org/officeDocument/2006/relationships/image" Target="media/image10.png"/><Relationship Id="rId49" Type="http://schemas.openxmlformats.org/officeDocument/2006/relationships/image" Target="media/image19.png"/><Relationship Id="rId114" Type="http://schemas.openxmlformats.org/officeDocument/2006/relationships/image" Target="file:///C:/aab3421c1b1684e43e6097a1fd18eea7eb13f64e15cbcc7a2143c4a3e78dced0" TargetMode="External"/><Relationship Id="rId60" Type="http://schemas.openxmlformats.org/officeDocument/2006/relationships/image" Target="file:///C:/75d0632ceecf7bb838e5d56705246735648b6abb5b71aac479f328f7b511b64d" TargetMode="External"/><Relationship Id="rId81" Type="http://schemas.openxmlformats.org/officeDocument/2006/relationships/image" Target="media/image36.png"/><Relationship Id="rId135" Type="http://schemas.openxmlformats.org/officeDocument/2006/relationships/image" Target="media/image62.png"/><Relationship Id="rId156" Type="http://schemas.openxmlformats.org/officeDocument/2006/relationships/image" Target="file:///C:/82cc0774fea0b06a3d024be22050db31f3c7d869c091601ea9c87dd923f51602" TargetMode="External"/><Relationship Id="rId177" Type="http://schemas.openxmlformats.org/officeDocument/2006/relationships/image" Target="file:///C:/716764c873ca40f81df5a8ff5e511079f9038499d7554d411c38b7d278f01421" TargetMode="External"/><Relationship Id="rId198" Type="http://schemas.openxmlformats.org/officeDocument/2006/relationships/image" Target="media/image93.png"/><Relationship Id="rId202" Type="http://schemas.openxmlformats.org/officeDocument/2006/relationships/image" Target="media/image95.png"/><Relationship Id="rId18" Type="http://schemas.openxmlformats.org/officeDocument/2006/relationships/image" Target="file:///C:/d130cefb3e0281f86ace45d238fd75222938968ec763bb303e1858b3d2811533" TargetMode="External"/><Relationship Id="rId39" Type="http://schemas.openxmlformats.org/officeDocument/2006/relationships/image" Target="media/image14.png"/><Relationship Id="rId50" Type="http://schemas.openxmlformats.org/officeDocument/2006/relationships/image" Target="media/image20.png"/><Relationship Id="rId104" Type="http://schemas.openxmlformats.org/officeDocument/2006/relationships/image" Target="file:///C:/818b032af938551ce4f13238d871e5b25b1812adc88d5f8345fad343bf6d6d8d" TargetMode="External"/><Relationship Id="rId125" Type="http://schemas.openxmlformats.org/officeDocument/2006/relationships/image" Target="media/image57.png"/><Relationship Id="rId146" Type="http://schemas.openxmlformats.org/officeDocument/2006/relationships/image" Target="file:///C:/378c58db2781f6659518119f6094b1410364426d7523ea7323d3b87874b74ecc" TargetMode="External"/><Relationship Id="rId167" Type="http://schemas.openxmlformats.org/officeDocument/2006/relationships/image" Target="file:///C:/9cf2d18fe07381a4c6f187ee4bd0b6818f652ac533c8f7d53b610a60eddadffd" TargetMode="External"/><Relationship Id="rId188" Type="http://schemas.openxmlformats.org/officeDocument/2006/relationships/image" Target="media/image88.png"/><Relationship Id="rId71" Type="http://schemas.openxmlformats.org/officeDocument/2006/relationships/image" Target="media/image31.png"/><Relationship Id="rId92" Type="http://schemas.openxmlformats.org/officeDocument/2006/relationships/image" Target="media/image41.png"/><Relationship Id="rId213" Type="http://schemas.openxmlformats.org/officeDocument/2006/relationships/image" Target="file:///C:/f8834e1682b349693ce3c86b3eb6e08cc88551d1e438d8a19c9f49ed38012065" TargetMode="External"/><Relationship Id="rId2" Type="http://schemas.openxmlformats.org/officeDocument/2006/relationships/styles" Target="styles.xml"/><Relationship Id="rId29" Type="http://schemas.openxmlformats.org/officeDocument/2006/relationships/image" Target="file:///C:/574a41281fabef942bb68c356b46b8d7f39f774d3739183014831c73fa59f6ba" TargetMode="External"/><Relationship Id="rId40" Type="http://schemas.openxmlformats.org/officeDocument/2006/relationships/image" Target="file:///C:/c0bace01f8f859d2d129636c21139badb1a9af5a9fb653aceff4b8dcfedbbf38" TargetMode="External"/><Relationship Id="rId115" Type="http://schemas.openxmlformats.org/officeDocument/2006/relationships/image" Target="media/image52.png"/><Relationship Id="rId136" Type="http://schemas.openxmlformats.org/officeDocument/2006/relationships/image" Target="file:///C:/46b8889ba06962883efbcbdc18ec16ef9fd3dce8c619ba4ad6ee0c7932ddd051" TargetMode="External"/><Relationship Id="rId157" Type="http://schemas.openxmlformats.org/officeDocument/2006/relationships/image" Target="media/image73.png"/><Relationship Id="rId178" Type="http://schemas.openxmlformats.org/officeDocument/2006/relationships/image" Target="media/image83.png"/><Relationship Id="rId61" Type="http://schemas.openxmlformats.org/officeDocument/2006/relationships/image" Target="media/image26.png"/><Relationship Id="rId82" Type="http://schemas.openxmlformats.org/officeDocument/2006/relationships/image" Target="file:///C:/a8f25a255af95a98be82b9a74c8cd637a545b3fcfe9eeb1dca0ff1194ca9f3c2" TargetMode="External"/><Relationship Id="rId199" Type="http://schemas.openxmlformats.org/officeDocument/2006/relationships/image" Target="file:///C:/6bcde1076cc2192b2a0e70fff9ba1a7bb5a33c7765e53fee88ee4f57b0e4b5f3" TargetMode="External"/><Relationship Id="rId203" Type="http://schemas.openxmlformats.org/officeDocument/2006/relationships/image" Target="file:///C:/3ac20c90f161305dbd11693c9b5fd4d090078d41149b810dc82aa3c1a007b58c" TargetMode="External"/><Relationship Id="rId19" Type="http://schemas.openxmlformats.org/officeDocument/2006/relationships/image" Target="media/image5.png"/><Relationship Id="rId30" Type="http://schemas.openxmlformats.org/officeDocument/2006/relationships/image" Target="media/image11.png"/><Relationship Id="rId105" Type="http://schemas.openxmlformats.org/officeDocument/2006/relationships/image" Target="media/image47.png"/><Relationship Id="rId126" Type="http://schemas.openxmlformats.org/officeDocument/2006/relationships/image" Target="file:///C:/b52780d80fcb0f6565f275de93b7cc5495b0f6e5372bc3315b747f8cd446130a" TargetMode="External"/><Relationship Id="rId147" Type="http://schemas.openxmlformats.org/officeDocument/2006/relationships/image" Target="media/image68.png"/><Relationship Id="rId16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683</TotalTime>
  <Pages>61</Pages>
  <Words>16952</Words>
  <Characters>96627</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End User Guide - Partner Admin &amp; Policy Manager</vt:lpstr>
    </vt:vector>
  </TitlesOfParts>
  <Company/>
  <LinksUpToDate>false</LinksUpToDate>
  <CharactersWithSpaces>113353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End User Guide - Partner Admin &amp; Policy Manager</dc:title>
  <dc:subject/>
  <dc:creator>Keshav Singh</dc:creator>
  <cp:keywords/>
  <dc:description/>
  <cp:lastModifiedBy>Keshav Singh</cp:lastModifiedBy>
  <cp:revision>1108</cp:revision>
  <dcterms:created xsi:type="dcterms:W3CDTF">2025-02-25T05:42:00Z</dcterms:created>
  <dcterms:modified xsi:type="dcterms:W3CDTF">2025-02-28T11:30:00Z</dcterms:modified>
</cp:coreProperties>
</file>